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Start w:id="1" w:name="_Hlk193832684"/>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1E31D71A" w:rsidR="0031180B" w:rsidRPr="00047194" w:rsidRDefault="0031180B" w:rsidP="0031180B">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9579E2" w:rsidRPr="009579E2">
        <w:rPr>
          <w:szCs w:val="28"/>
          <w:u w:val="single"/>
        </w:rPr>
        <w:t>6-05-0612-01 «Программная инженерия»</w:t>
      </w:r>
      <w:r>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44D628B1"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00A675A8" w:rsidRPr="00A675A8">
        <w:rPr>
          <w:szCs w:val="28"/>
        </w:rPr>
        <w:t xml:space="preserve">: Веб-сайт </w:t>
      </w:r>
      <w:bookmarkStart w:id="2" w:name="_Hlk192615308"/>
      <w:r w:rsidR="00A675A8" w:rsidRPr="00A675A8">
        <w:rPr>
          <w:szCs w:val="28"/>
        </w:rPr>
        <w:t>«</w:t>
      </w:r>
      <w:bookmarkEnd w:id="2"/>
      <w:r w:rsidR="00094FB8">
        <w:rPr>
          <w:szCs w:val="28"/>
        </w:rPr>
        <w:t>Ж</w:t>
      </w:r>
      <w:r w:rsidR="00A675A8" w:rsidRPr="00A675A8">
        <w:rPr>
          <w:szCs w:val="28"/>
        </w:rPr>
        <w:t>елезнодорожного вокзала</w:t>
      </w:r>
      <w:bookmarkStart w:id="3" w:name="_Hlk192615322"/>
      <w:r w:rsidR="00A675A8" w:rsidRPr="00A675A8">
        <w:rPr>
          <w:szCs w:val="28"/>
        </w:rPr>
        <w:t>»</w:t>
      </w:r>
      <w:bookmarkEnd w:id="3"/>
      <w:r w:rsidR="0046063A">
        <w:rPr>
          <w:szCs w:val="28"/>
          <w:highlight w:val="yellow"/>
        </w:rPr>
        <w:t xml:space="preserve"> </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1434E603"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A675A8">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675A8">
        <w:rPr>
          <w:rFonts w:ascii="Times New Roman" w:eastAsia="Times New Roman" w:hAnsi="Times New Roman" w:cs="Times New Roman"/>
          <w:sz w:val="28"/>
          <w:szCs w:val="28"/>
          <w:lang w:eastAsia="ru-RU"/>
        </w:rPr>
        <w:t xml:space="preserve">Д. С. Савицкий </w:t>
      </w:r>
      <w:r>
        <w:rPr>
          <w:rFonts w:ascii="Times New Roman" w:eastAsia="Times New Roman" w:hAnsi="Times New Roman" w:cs="Times New Roman"/>
          <w:sz w:val="28"/>
          <w:szCs w:val="28"/>
          <w:lang w:eastAsia="ru-RU"/>
        </w:rPr>
        <w:t xml:space="preserve"> </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146A6F57" w14:textId="56D0680F" w:rsidR="0078447F" w:rsidRPr="0078447F"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00A675A8">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00A675A8">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lang w:eastAsia="ru-RU"/>
        </w:rPr>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A675A8" w:rsidRPr="00A675A8">
        <w:rPr>
          <w:rFonts w:ascii="Times New Roman" w:eastAsia="Times New Roman" w:hAnsi="Times New Roman" w:cs="Times New Roman"/>
          <w:sz w:val="28"/>
          <w:szCs w:val="28"/>
          <w:lang w:eastAsia="ru-RU"/>
        </w:rPr>
        <w:t>Е.</w:t>
      </w:r>
      <w:r w:rsidR="00A675A8">
        <w:rPr>
          <w:rFonts w:ascii="Times New Roman" w:eastAsia="Times New Roman" w:hAnsi="Times New Roman" w:cs="Times New Roman"/>
          <w:sz w:val="28"/>
          <w:szCs w:val="28"/>
          <w:lang w:eastAsia="ru-RU"/>
        </w:rPr>
        <w:t xml:space="preserve"> </w:t>
      </w:r>
      <w:r w:rsidR="00A675A8" w:rsidRPr="00A675A8">
        <w:rPr>
          <w:rFonts w:ascii="Times New Roman" w:eastAsia="Times New Roman" w:hAnsi="Times New Roman" w:cs="Times New Roman"/>
          <w:sz w:val="28"/>
          <w:szCs w:val="28"/>
          <w:lang w:eastAsia="ru-RU"/>
        </w:rPr>
        <w:t>В. Барковский</w:t>
      </w:r>
    </w:p>
    <w:p w14:paraId="523E0E95" w14:textId="19A837ED" w:rsidR="0078447F" w:rsidRPr="0078447F" w:rsidRDefault="0078447F" w:rsidP="0078447F">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27E38328"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A675A8" w:rsidRPr="00A675A8">
        <w:rPr>
          <w:szCs w:val="28"/>
          <w:u w:val="single"/>
        </w:rPr>
        <w:t>Е.В. Барковский</w:t>
      </w:r>
      <w:r>
        <w:rPr>
          <w:szCs w:val="28"/>
          <w:u w:val="single"/>
        </w:rPr>
        <w:tab/>
      </w:r>
    </w:p>
    <w:p w14:paraId="4A4477AB" w14:textId="3329F7C7" w:rsidR="0078447F" w:rsidRPr="0078447F" w:rsidRDefault="0078447F" w:rsidP="0078447F">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4B64956D" w14:textId="77777777" w:rsidR="00786FCD" w:rsidRDefault="00786FCD" w:rsidP="00786FCD">
      <w:pPr>
        <w:pStyle w:val="a5"/>
        <w:tabs>
          <w:tab w:val="left" w:pos="7184"/>
          <w:tab w:val="left" w:pos="7500"/>
          <w:tab w:val="left" w:pos="9900"/>
        </w:tabs>
        <w:spacing w:after="240"/>
        <w:ind w:firstLine="0"/>
        <w:jc w:val="left"/>
        <w:rPr>
          <w:b/>
          <w:szCs w:val="28"/>
        </w:rPr>
      </w:pPr>
      <w:bookmarkStart w:id="4" w:name="_Toc103803841"/>
      <w:bookmarkEnd w:id="1"/>
    </w:p>
    <w:p w14:paraId="1FEF6228" w14:textId="2455319B" w:rsidR="00786FCD" w:rsidRDefault="00786FCD" w:rsidP="00786FCD">
      <w:pPr>
        <w:pStyle w:val="a5"/>
        <w:tabs>
          <w:tab w:val="left" w:pos="7184"/>
          <w:tab w:val="left" w:pos="7500"/>
          <w:tab w:val="left" w:pos="9900"/>
        </w:tabs>
        <w:spacing w:after="240"/>
        <w:ind w:firstLine="0"/>
        <w:jc w:val="left"/>
        <w:rPr>
          <w:bCs/>
        </w:rPr>
        <w:sectPr w:rsidR="00786FCD" w:rsidSect="008C6024">
          <w:footerReference w:type="default" r:id="rId8"/>
          <w:footerReference w:type="first" r:id="rId9"/>
          <w:pgSz w:w="11906" w:h="16838"/>
          <w:pgMar w:top="1134" w:right="567" w:bottom="851" w:left="1304" w:header="709" w:footer="709" w:gutter="0"/>
          <w:pgNumType w:start="4" w:chapStyle="1"/>
          <w:cols w:space="708"/>
          <w:docGrid w:linePitch="360"/>
        </w:sectPr>
      </w:pPr>
    </w:p>
    <w:sdt>
      <w:sdtPr>
        <w:rPr>
          <w:rFonts w:ascii="Times New Roman" w:eastAsia="SimSun" w:hAnsi="Times New Roman" w:cstheme="minorBidi"/>
          <w:color w:val="000000" w:themeColor="text1"/>
          <w:sz w:val="28"/>
          <w:szCs w:val="22"/>
          <w:lang w:eastAsia="en-US"/>
          <w14:ligatures w14:val="standardContextual"/>
        </w:rPr>
        <w:id w:val="-1272160316"/>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lang w:eastAsia="ru-RU"/>
          <w14:ligatures w14:val="none"/>
        </w:rPr>
      </w:sdtEndPr>
      <w:sdtContent>
        <w:p w14:paraId="3D791845" w14:textId="77777777" w:rsidR="008A5A0D" w:rsidRDefault="00925625" w:rsidP="0001488D">
          <w:pPr>
            <w:pStyle w:val="af3"/>
            <w:spacing w:before="0" w:after="360" w:line="240" w:lineRule="auto"/>
            <w:jc w:val="center"/>
            <w:rPr>
              <w:noProof/>
            </w:rPr>
          </w:pPr>
          <w:r w:rsidRPr="000C518D">
            <w:rPr>
              <w:rStyle w:val="10"/>
            </w:rPr>
            <w:t>Содержание</w:t>
          </w:r>
          <w:r w:rsidR="0001488D">
            <w:rPr>
              <w:rStyle w:val="10"/>
            </w:rPr>
            <w:fldChar w:fldCharType="begin"/>
          </w:r>
          <w:r w:rsidR="0001488D">
            <w:rPr>
              <w:rStyle w:val="10"/>
            </w:rPr>
            <w:instrText xml:space="preserve"> TOC \o "1-2" \h \z \u </w:instrText>
          </w:r>
          <w:r w:rsidR="0001488D">
            <w:rPr>
              <w:rStyle w:val="10"/>
            </w:rPr>
            <w:fldChar w:fldCharType="separate"/>
          </w:r>
        </w:p>
        <w:p w14:paraId="69A4DCB1" w14:textId="539107B3" w:rsidR="008A5A0D" w:rsidRDefault="008A5A0D">
          <w:pPr>
            <w:pStyle w:val="14"/>
            <w:rPr>
              <w:rFonts w:asciiTheme="minorHAnsi" w:eastAsiaTheme="minorEastAsia" w:hAnsiTheme="minorHAnsi" w:cstheme="minorBidi"/>
              <w:noProof/>
              <w:kern w:val="2"/>
              <w:sz w:val="24"/>
              <w:szCs w:val="24"/>
              <w:lang w:eastAsia="ru-RU"/>
              <w14:ligatures w14:val="standardContextual"/>
            </w:rPr>
          </w:pPr>
          <w:hyperlink w:anchor="_Toc199415736" w:history="1">
            <w:r w:rsidRPr="003E0FA5">
              <w:rPr>
                <w:rStyle w:val="aa"/>
                <w:noProof/>
                <w:lang w:bidi="ru-RU"/>
              </w:rPr>
              <w:t>Введение</w:t>
            </w:r>
            <w:r>
              <w:rPr>
                <w:noProof/>
                <w:webHidden/>
              </w:rPr>
              <w:tab/>
            </w:r>
            <w:r>
              <w:rPr>
                <w:noProof/>
                <w:webHidden/>
              </w:rPr>
              <w:fldChar w:fldCharType="begin"/>
            </w:r>
            <w:r>
              <w:rPr>
                <w:noProof/>
                <w:webHidden/>
              </w:rPr>
              <w:instrText xml:space="preserve"> PAGEREF _Toc199415736 \h </w:instrText>
            </w:r>
            <w:r>
              <w:rPr>
                <w:noProof/>
                <w:webHidden/>
              </w:rPr>
            </w:r>
            <w:r>
              <w:rPr>
                <w:noProof/>
                <w:webHidden/>
              </w:rPr>
              <w:fldChar w:fldCharType="separate"/>
            </w:r>
            <w:r>
              <w:rPr>
                <w:noProof/>
                <w:webHidden/>
              </w:rPr>
              <w:t>4</w:t>
            </w:r>
            <w:r>
              <w:rPr>
                <w:noProof/>
                <w:webHidden/>
              </w:rPr>
              <w:fldChar w:fldCharType="end"/>
            </w:r>
          </w:hyperlink>
        </w:p>
        <w:p w14:paraId="74B35E7F" w14:textId="366C9AFE" w:rsidR="008A5A0D" w:rsidRDefault="008A5A0D">
          <w:pPr>
            <w:pStyle w:val="14"/>
            <w:rPr>
              <w:rFonts w:asciiTheme="minorHAnsi" w:eastAsiaTheme="minorEastAsia" w:hAnsiTheme="minorHAnsi" w:cstheme="minorBidi"/>
              <w:noProof/>
              <w:kern w:val="2"/>
              <w:sz w:val="24"/>
              <w:szCs w:val="24"/>
              <w:lang w:eastAsia="ru-RU"/>
              <w14:ligatures w14:val="standardContextual"/>
            </w:rPr>
          </w:pPr>
          <w:hyperlink w:anchor="_Toc199415737" w:history="1">
            <w:r w:rsidRPr="003E0FA5">
              <w:rPr>
                <w:rStyle w:val="aa"/>
                <w:noProof/>
                <w:lang w:bidi="ru-RU"/>
              </w:rPr>
              <w:t>1 Постановка задачи</w:t>
            </w:r>
            <w:r>
              <w:rPr>
                <w:noProof/>
                <w:webHidden/>
              </w:rPr>
              <w:tab/>
            </w:r>
            <w:r>
              <w:rPr>
                <w:noProof/>
                <w:webHidden/>
              </w:rPr>
              <w:fldChar w:fldCharType="begin"/>
            </w:r>
            <w:r>
              <w:rPr>
                <w:noProof/>
                <w:webHidden/>
              </w:rPr>
              <w:instrText xml:space="preserve"> PAGEREF _Toc199415737 \h </w:instrText>
            </w:r>
            <w:r>
              <w:rPr>
                <w:noProof/>
                <w:webHidden/>
              </w:rPr>
            </w:r>
            <w:r>
              <w:rPr>
                <w:noProof/>
                <w:webHidden/>
              </w:rPr>
              <w:fldChar w:fldCharType="separate"/>
            </w:r>
            <w:r>
              <w:rPr>
                <w:noProof/>
                <w:webHidden/>
              </w:rPr>
              <w:t>4</w:t>
            </w:r>
            <w:r>
              <w:rPr>
                <w:noProof/>
                <w:webHidden/>
              </w:rPr>
              <w:fldChar w:fldCharType="end"/>
            </w:r>
          </w:hyperlink>
        </w:p>
        <w:p w14:paraId="203D1311" w14:textId="00AD6A8A"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38" w:history="1">
            <w:r w:rsidRPr="003E0FA5">
              <w:rPr>
                <w:rStyle w:val="aa"/>
                <w:noProof/>
              </w:rPr>
              <w:t>1.1 Обзор аналогичных решений</w:t>
            </w:r>
            <w:r>
              <w:rPr>
                <w:noProof/>
                <w:webHidden/>
              </w:rPr>
              <w:tab/>
            </w:r>
            <w:r>
              <w:rPr>
                <w:noProof/>
                <w:webHidden/>
              </w:rPr>
              <w:fldChar w:fldCharType="begin"/>
            </w:r>
            <w:r>
              <w:rPr>
                <w:noProof/>
                <w:webHidden/>
              </w:rPr>
              <w:instrText xml:space="preserve"> PAGEREF _Toc199415738 \h </w:instrText>
            </w:r>
            <w:r>
              <w:rPr>
                <w:noProof/>
                <w:webHidden/>
              </w:rPr>
            </w:r>
            <w:r>
              <w:rPr>
                <w:noProof/>
                <w:webHidden/>
              </w:rPr>
              <w:fldChar w:fldCharType="separate"/>
            </w:r>
            <w:r>
              <w:rPr>
                <w:noProof/>
                <w:webHidden/>
              </w:rPr>
              <w:t>4</w:t>
            </w:r>
            <w:r>
              <w:rPr>
                <w:noProof/>
                <w:webHidden/>
              </w:rPr>
              <w:fldChar w:fldCharType="end"/>
            </w:r>
          </w:hyperlink>
        </w:p>
        <w:p w14:paraId="6211406D" w14:textId="32EB55C9"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39" w:history="1">
            <w:r w:rsidRPr="003E0FA5">
              <w:rPr>
                <w:rStyle w:val="aa"/>
                <w:noProof/>
              </w:rPr>
              <w:t>1.2 Техническое задание</w:t>
            </w:r>
            <w:r>
              <w:rPr>
                <w:noProof/>
                <w:webHidden/>
              </w:rPr>
              <w:tab/>
            </w:r>
            <w:r>
              <w:rPr>
                <w:noProof/>
                <w:webHidden/>
              </w:rPr>
              <w:fldChar w:fldCharType="begin"/>
            </w:r>
            <w:r>
              <w:rPr>
                <w:noProof/>
                <w:webHidden/>
              </w:rPr>
              <w:instrText xml:space="preserve"> PAGEREF _Toc199415739 \h </w:instrText>
            </w:r>
            <w:r>
              <w:rPr>
                <w:noProof/>
                <w:webHidden/>
              </w:rPr>
            </w:r>
            <w:r>
              <w:rPr>
                <w:noProof/>
                <w:webHidden/>
              </w:rPr>
              <w:fldChar w:fldCharType="separate"/>
            </w:r>
            <w:r>
              <w:rPr>
                <w:noProof/>
                <w:webHidden/>
              </w:rPr>
              <w:t>6</w:t>
            </w:r>
            <w:r>
              <w:rPr>
                <w:noProof/>
                <w:webHidden/>
              </w:rPr>
              <w:fldChar w:fldCharType="end"/>
            </w:r>
          </w:hyperlink>
        </w:p>
        <w:p w14:paraId="4AE179DA" w14:textId="15E24AC7"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0" w:history="1">
            <w:r w:rsidRPr="003E0FA5">
              <w:rPr>
                <w:rStyle w:val="aa"/>
                <w:rFonts w:eastAsia="Calibri"/>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_Toc199415740 \h </w:instrText>
            </w:r>
            <w:r>
              <w:rPr>
                <w:noProof/>
                <w:webHidden/>
              </w:rPr>
            </w:r>
            <w:r>
              <w:rPr>
                <w:noProof/>
                <w:webHidden/>
              </w:rPr>
              <w:fldChar w:fldCharType="separate"/>
            </w:r>
            <w:r>
              <w:rPr>
                <w:noProof/>
                <w:webHidden/>
              </w:rPr>
              <w:t>7</w:t>
            </w:r>
            <w:r>
              <w:rPr>
                <w:noProof/>
                <w:webHidden/>
              </w:rPr>
              <w:fldChar w:fldCharType="end"/>
            </w:r>
          </w:hyperlink>
        </w:p>
        <w:p w14:paraId="470C7B62" w14:textId="167D6E3E"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1" w:history="1">
            <w:r w:rsidRPr="003E0FA5">
              <w:rPr>
                <w:rStyle w:val="aa"/>
                <w:rFonts w:eastAsia="Calibri"/>
                <w:noProof/>
              </w:rPr>
              <w:t>1.4. Вывод</w:t>
            </w:r>
            <w:r>
              <w:rPr>
                <w:noProof/>
                <w:webHidden/>
              </w:rPr>
              <w:tab/>
            </w:r>
            <w:r>
              <w:rPr>
                <w:noProof/>
                <w:webHidden/>
              </w:rPr>
              <w:fldChar w:fldCharType="begin"/>
            </w:r>
            <w:r>
              <w:rPr>
                <w:noProof/>
                <w:webHidden/>
              </w:rPr>
              <w:instrText xml:space="preserve"> PAGEREF _Toc199415741 \h </w:instrText>
            </w:r>
            <w:r>
              <w:rPr>
                <w:noProof/>
                <w:webHidden/>
              </w:rPr>
            </w:r>
            <w:r>
              <w:rPr>
                <w:noProof/>
                <w:webHidden/>
              </w:rPr>
              <w:fldChar w:fldCharType="separate"/>
            </w:r>
            <w:r>
              <w:rPr>
                <w:noProof/>
                <w:webHidden/>
              </w:rPr>
              <w:t>7</w:t>
            </w:r>
            <w:r>
              <w:rPr>
                <w:noProof/>
                <w:webHidden/>
              </w:rPr>
              <w:fldChar w:fldCharType="end"/>
            </w:r>
          </w:hyperlink>
        </w:p>
        <w:p w14:paraId="44E63A9D" w14:textId="04E0D544" w:rsidR="008A5A0D" w:rsidRDefault="008A5A0D">
          <w:pPr>
            <w:pStyle w:val="14"/>
            <w:rPr>
              <w:rFonts w:asciiTheme="minorHAnsi" w:eastAsiaTheme="minorEastAsia" w:hAnsiTheme="minorHAnsi" w:cstheme="minorBidi"/>
              <w:noProof/>
              <w:kern w:val="2"/>
              <w:sz w:val="24"/>
              <w:szCs w:val="24"/>
              <w:lang w:eastAsia="ru-RU"/>
              <w14:ligatures w14:val="standardContextual"/>
            </w:rPr>
          </w:pPr>
          <w:hyperlink w:anchor="_Toc199415742" w:history="1">
            <w:r w:rsidRPr="003E0FA5">
              <w:rPr>
                <w:rStyle w:val="aa"/>
                <w:rFonts w:eastAsia="Calibri"/>
                <w:noProof/>
                <w:lang w:bidi="ru-RU"/>
              </w:rPr>
              <w:t>2. Проектирование страниц веб-сайта</w:t>
            </w:r>
            <w:r>
              <w:rPr>
                <w:noProof/>
                <w:webHidden/>
              </w:rPr>
              <w:tab/>
            </w:r>
            <w:r>
              <w:rPr>
                <w:noProof/>
                <w:webHidden/>
              </w:rPr>
              <w:fldChar w:fldCharType="begin"/>
            </w:r>
            <w:r>
              <w:rPr>
                <w:noProof/>
                <w:webHidden/>
              </w:rPr>
              <w:instrText xml:space="preserve"> PAGEREF _Toc199415742 \h </w:instrText>
            </w:r>
            <w:r>
              <w:rPr>
                <w:noProof/>
                <w:webHidden/>
              </w:rPr>
            </w:r>
            <w:r>
              <w:rPr>
                <w:noProof/>
                <w:webHidden/>
              </w:rPr>
              <w:fldChar w:fldCharType="separate"/>
            </w:r>
            <w:r>
              <w:rPr>
                <w:noProof/>
                <w:webHidden/>
              </w:rPr>
              <w:t>4</w:t>
            </w:r>
            <w:r>
              <w:rPr>
                <w:noProof/>
                <w:webHidden/>
              </w:rPr>
              <w:fldChar w:fldCharType="end"/>
            </w:r>
          </w:hyperlink>
        </w:p>
        <w:p w14:paraId="4F6374F9" w14:textId="1EED04E5"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3" w:history="1">
            <w:r w:rsidRPr="003E0FA5">
              <w:rPr>
                <w:rStyle w:val="aa"/>
                <w:rFonts w:eastAsia="Calibri"/>
                <w:noProof/>
                <w:lang w:eastAsia="ru-RU"/>
              </w:rPr>
              <w:t>2.1. Выбор способа верстки</w:t>
            </w:r>
            <w:r>
              <w:rPr>
                <w:noProof/>
                <w:webHidden/>
              </w:rPr>
              <w:tab/>
            </w:r>
            <w:r>
              <w:rPr>
                <w:noProof/>
                <w:webHidden/>
              </w:rPr>
              <w:fldChar w:fldCharType="begin"/>
            </w:r>
            <w:r>
              <w:rPr>
                <w:noProof/>
                <w:webHidden/>
              </w:rPr>
              <w:instrText xml:space="preserve"> PAGEREF _Toc199415743 \h </w:instrText>
            </w:r>
            <w:r>
              <w:rPr>
                <w:noProof/>
                <w:webHidden/>
              </w:rPr>
            </w:r>
            <w:r>
              <w:rPr>
                <w:noProof/>
                <w:webHidden/>
              </w:rPr>
              <w:fldChar w:fldCharType="separate"/>
            </w:r>
            <w:r>
              <w:rPr>
                <w:noProof/>
                <w:webHidden/>
              </w:rPr>
              <w:t>4</w:t>
            </w:r>
            <w:r>
              <w:rPr>
                <w:noProof/>
                <w:webHidden/>
              </w:rPr>
              <w:fldChar w:fldCharType="end"/>
            </w:r>
          </w:hyperlink>
        </w:p>
        <w:p w14:paraId="358B496D" w14:textId="7744F1A1"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4" w:history="1">
            <w:r w:rsidRPr="003E0FA5">
              <w:rPr>
                <w:rStyle w:val="aa"/>
                <w:rFonts w:eastAsia="Calibri"/>
                <w:noProof/>
                <w:lang w:eastAsia="ru-RU"/>
              </w:rPr>
              <w:t>2.2. Выбор стилевого оформления</w:t>
            </w:r>
            <w:r>
              <w:rPr>
                <w:noProof/>
                <w:webHidden/>
              </w:rPr>
              <w:tab/>
            </w:r>
            <w:r>
              <w:rPr>
                <w:noProof/>
                <w:webHidden/>
              </w:rPr>
              <w:fldChar w:fldCharType="begin"/>
            </w:r>
            <w:r>
              <w:rPr>
                <w:noProof/>
                <w:webHidden/>
              </w:rPr>
              <w:instrText xml:space="preserve"> PAGEREF _Toc199415744 \h </w:instrText>
            </w:r>
            <w:r>
              <w:rPr>
                <w:noProof/>
                <w:webHidden/>
              </w:rPr>
            </w:r>
            <w:r>
              <w:rPr>
                <w:noProof/>
                <w:webHidden/>
              </w:rPr>
              <w:fldChar w:fldCharType="separate"/>
            </w:r>
            <w:r>
              <w:rPr>
                <w:noProof/>
                <w:webHidden/>
              </w:rPr>
              <w:t>4</w:t>
            </w:r>
            <w:r>
              <w:rPr>
                <w:noProof/>
                <w:webHidden/>
              </w:rPr>
              <w:fldChar w:fldCharType="end"/>
            </w:r>
          </w:hyperlink>
        </w:p>
        <w:p w14:paraId="3B8CB3B0" w14:textId="3A660A15"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5" w:history="1">
            <w:r w:rsidRPr="003E0FA5">
              <w:rPr>
                <w:rStyle w:val="aa"/>
                <w:rFonts w:eastAsia="Calibri"/>
                <w:noProof/>
                <w:lang w:eastAsia="ru-RU"/>
              </w:rPr>
              <w:t>2.3. Выбор шрифтового оформления</w:t>
            </w:r>
            <w:r>
              <w:rPr>
                <w:noProof/>
                <w:webHidden/>
              </w:rPr>
              <w:tab/>
            </w:r>
            <w:r>
              <w:rPr>
                <w:noProof/>
                <w:webHidden/>
              </w:rPr>
              <w:fldChar w:fldCharType="begin"/>
            </w:r>
            <w:r>
              <w:rPr>
                <w:noProof/>
                <w:webHidden/>
              </w:rPr>
              <w:instrText xml:space="preserve"> PAGEREF _Toc199415745 \h </w:instrText>
            </w:r>
            <w:r>
              <w:rPr>
                <w:noProof/>
                <w:webHidden/>
              </w:rPr>
            </w:r>
            <w:r>
              <w:rPr>
                <w:noProof/>
                <w:webHidden/>
              </w:rPr>
              <w:fldChar w:fldCharType="separate"/>
            </w:r>
            <w:r>
              <w:rPr>
                <w:noProof/>
                <w:webHidden/>
              </w:rPr>
              <w:t>4</w:t>
            </w:r>
            <w:r>
              <w:rPr>
                <w:noProof/>
                <w:webHidden/>
              </w:rPr>
              <w:fldChar w:fldCharType="end"/>
            </w:r>
          </w:hyperlink>
        </w:p>
        <w:p w14:paraId="1FD63FA8" w14:textId="1AFA38EF"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6" w:history="1">
            <w:r w:rsidRPr="003E0FA5">
              <w:rPr>
                <w:rStyle w:val="aa"/>
                <w:rFonts w:eastAsia="Calibri"/>
                <w:noProof/>
                <w:lang w:eastAsia="ru-RU"/>
              </w:rPr>
              <w:t>2.4. Разработка логотипа</w:t>
            </w:r>
            <w:r>
              <w:rPr>
                <w:noProof/>
                <w:webHidden/>
              </w:rPr>
              <w:tab/>
            </w:r>
            <w:r>
              <w:rPr>
                <w:noProof/>
                <w:webHidden/>
              </w:rPr>
              <w:fldChar w:fldCharType="begin"/>
            </w:r>
            <w:r>
              <w:rPr>
                <w:noProof/>
                <w:webHidden/>
              </w:rPr>
              <w:instrText xml:space="preserve"> PAGEREF _Toc199415746 \h </w:instrText>
            </w:r>
            <w:r>
              <w:rPr>
                <w:noProof/>
                <w:webHidden/>
              </w:rPr>
            </w:r>
            <w:r>
              <w:rPr>
                <w:noProof/>
                <w:webHidden/>
              </w:rPr>
              <w:fldChar w:fldCharType="separate"/>
            </w:r>
            <w:r>
              <w:rPr>
                <w:noProof/>
                <w:webHidden/>
              </w:rPr>
              <w:t>4</w:t>
            </w:r>
            <w:r>
              <w:rPr>
                <w:noProof/>
                <w:webHidden/>
              </w:rPr>
              <w:fldChar w:fldCharType="end"/>
            </w:r>
          </w:hyperlink>
        </w:p>
        <w:p w14:paraId="7954C5E7" w14:textId="7530BB65"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7" w:history="1">
            <w:r w:rsidRPr="003E0FA5">
              <w:rPr>
                <w:rStyle w:val="aa"/>
                <w:rFonts w:eastAsia="Calibri"/>
                <w:noProof/>
                <w:lang w:eastAsia="ru-RU"/>
              </w:rPr>
              <w:t>2.5. Разработка пользовательских элементов</w:t>
            </w:r>
            <w:r>
              <w:rPr>
                <w:noProof/>
                <w:webHidden/>
              </w:rPr>
              <w:tab/>
            </w:r>
            <w:r>
              <w:rPr>
                <w:noProof/>
                <w:webHidden/>
              </w:rPr>
              <w:fldChar w:fldCharType="begin"/>
            </w:r>
            <w:r>
              <w:rPr>
                <w:noProof/>
                <w:webHidden/>
              </w:rPr>
              <w:instrText xml:space="preserve"> PAGEREF _Toc199415747 \h </w:instrText>
            </w:r>
            <w:r>
              <w:rPr>
                <w:noProof/>
                <w:webHidden/>
              </w:rPr>
            </w:r>
            <w:r>
              <w:rPr>
                <w:noProof/>
                <w:webHidden/>
              </w:rPr>
              <w:fldChar w:fldCharType="separate"/>
            </w:r>
            <w:r>
              <w:rPr>
                <w:noProof/>
                <w:webHidden/>
              </w:rPr>
              <w:t>5</w:t>
            </w:r>
            <w:r>
              <w:rPr>
                <w:noProof/>
                <w:webHidden/>
              </w:rPr>
              <w:fldChar w:fldCharType="end"/>
            </w:r>
          </w:hyperlink>
        </w:p>
        <w:p w14:paraId="44391FC3" w14:textId="73A696EE"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8" w:history="1">
            <w:r w:rsidRPr="003E0FA5">
              <w:rPr>
                <w:rStyle w:val="aa"/>
                <w:rFonts w:eastAsia="Calibri"/>
                <w:noProof/>
                <w:lang w:eastAsia="ru-RU"/>
              </w:rPr>
              <w:t>2.6. Разработка спецэффектов</w:t>
            </w:r>
            <w:r>
              <w:rPr>
                <w:noProof/>
                <w:webHidden/>
              </w:rPr>
              <w:tab/>
            </w:r>
            <w:r>
              <w:rPr>
                <w:noProof/>
                <w:webHidden/>
              </w:rPr>
              <w:fldChar w:fldCharType="begin"/>
            </w:r>
            <w:r>
              <w:rPr>
                <w:noProof/>
                <w:webHidden/>
              </w:rPr>
              <w:instrText xml:space="preserve"> PAGEREF _Toc199415748 \h </w:instrText>
            </w:r>
            <w:r>
              <w:rPr>
                <w:noProof/>
                <w:webHidden/>
              </w:rPr>
            </w:r>
            <w:r>
              <w:rPr>
                <w:noProof/>
                <w:webHidden/>
              </w:rPr>
              <w:fldChar w:fldCharType="separate"/>
            </w:r>
            <w:r>
              <w:rPr>
                <w:noProof/>
                <w:webHidden/>
              </w:rPr>
              <w:t>5</w:t>
            </w:r>
            <w:r>
              <w:rPr>
                <w:noProof/>
                <w:webHidden/>
              </w:rPr>
              <w:fldChar w:fldCharType="end"/>
            </w:r>
          </w:hyperlink>
        </w:p>
        <w:p w14:paraId="5E844498" w14:textId="72ADEC80"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49" w:history="1">
            <w:r w:rsidRPr="003E0FA5">
              <w:rPr>
                <w:rStyle w:val="aa"/>
                <w:rFonts w:eastAsia="Calibri"/>
                <w:noProof/>
                <w:lang w:eastAsia="ru-RU"/>
              </w:rPr>
              <w:t>2.7. Выводы</w:t>
            </w:r>
            <w:r>
              <w:rPr>
                <w:noProof/>
                <w:webHidden/>
              </w:rPr>
              <w:tab/>
            </w:r>
            <w:r>
              <w:rPr>
                <w:noProof/>
                <w:webHidden/>
              </w:rPr>
              <w:fldChar w:fldCharType="begin"/>
            </w:r>
            <w:r>
              <w:rPr>
                <w:noProof/>
                <w:webHidden/>
              </w:rPr>
              <w:instrText xml:space="preserve"> PAGEREF _Toc199415749 \h </w:instrText>
            </w:r>
            <w:r>
              <w:rPr>
                <w:noProof/>
                <w:webHidden/>
              </w:rPr>
            </w:r>
            <w:r>
              <w:rPr>
                <w:noProof/>
                <w:webHidden/>
              </w:rPr>
              <w:fldChar w:fldCharType="separate"/>
            </w:r>
            <w:r>
              <w:rPr>
                <w:noProof/>
                <w:webHidden/>
              </w:rPr>
              <w:t>6</w:t>
            </w:r>
            <w:r>
              <w:rPr>
                <w:noProof/>
                <w:webHidden/>
              </w:rPr>
              <w:fldChar w:fldCharType="end"/>
            </w:r>
          </w:hyperlink>
        </w:p>
        <w:p w14:paraId="1348635F" w14:textId="27A80C73" w:rsidR="008A5A0D" w:rsidRDefault="008A5A0D">
          <w:pPr>
            <w:pStyle w:val="14"/>
            <w:rPr>
              <w:rFonts w:asciiTheme="minorHAnsi" w:eastAsiaTheme="minorEastAsia" w:hAnsiTheme="minorHAnsi" w:cstheme="minorBidi"/>
              <w:noProof/>
              <w:kern w:val="2"/>
              <w:sz w:val="24"/>
              <w:szCs w:val="24"/>
              <w:lang w:eastAsia="ru-RU"/>
              <w14:ligatures w14:val="standardContextual"/>
            </w:rPr>
          </w:pPr>
          <w:hyperlink w:anchor="_Toc199415750" w:history="1">
            <w:r w:rsidRPr="003E0FA5">
              <w:rPr>
                <w:rStyle w:val="aa"/>
                <w:noProof/>
                <w:highlight w:val="yellow"/>
                <w:lang w:bidi="ru-RU"/>
              </w:rPr>
              <w:t>3. Реализация структуры веб-сайта</w:t>
            </w:r>
            <w:r>
              <w:rPr>
                <w:noProof/>
                <w:webHidden/>
              </w:rPr>
              <w:tab/>
            </w:r>
            <w:r>
              <w:rPr>
                <w:noProof/>
                <w:webHidden/>
              </w:rPr>
              <w:fldChar w:fldCharType="begin"/>
            </w:r>
            <w:r>
              <w:rPr>
                <w:noProof/>
                <w:webHidden/>
              </w:rPr>
              <w:instrText xml:space="preserve"> PAGEREF _Toc199415750 \h </w:instrText>
            </w:r>
            <w:r>
              <w:rPr>
                <w:noProof/>
                <w:webHidden/>
              </w:rPr>
            </w:r>
            <w:r>
              <w:rPr>
                <w:noProof/>
                <w:webHidden/>
              </w:rPr>
              <w:fldChar w:fldCharType="separate"/>
            </w:r>
            <w:r>
              <w:rPr>
                <w:noProof/>
                <w:webHidden/>
              </w:rPr>
              <w:t>7</w:t>
            </w:r>
            <w:r>
              <w:rPr>
                <w:noProof/>
                <w:webHidden/>
              </w:rPr>
              <w:fldChar w:fldCharType="end"/>
            </w:r>
          </w:hyperlink>
        </w:p>
        <w:p w14:paraId="5B18F96B" w14:textId="642DD0C1"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51" w:history="1">
            <w:r w:rsidRPr="003E0FA5">
              <w:rPr>
                <w:rStyle w:val="aa"/>
                <w:rFonts w:cs="Times New Roman"/>
                <w:noProof/>
                <w:highlight w:val="yellow"/>
              </w:rPr>
              <w:t>3.4. Выводы</w:t>
            </w:r>
            <w:r>
              <w:rPr>
                <w:noProof/>
                <w:webHidden/>
              </w:rPr>
              <w:tab/>
            </w:r>
            <w:r>
              <w:rPr>
                <w:noProof/>
                <w:webHidden/>
              </w:rPr>
              <w:fldChar w:fldCharType="begin"/>
            </w:r>
            <w:r>
              <w:rPr>
                <w:noProof/>
                <w:webHidden/>
              </w:rPr>
              <w:instrText xml:space="preserve"> PAGEREF _Toc199415751 \h </w:instrText>
            </w:r>
            <w:r>
              <w:rPr>
                <w:noProof/>
                <w:webHidden/>
              </w:rPr>
            </w:r>
            <w:r>
              <w:rPr>
                <w:noProof/>
                <w:webHidden/>
              </w:rPr>
              <w:fldChar w:fldCharType="separate"/>
            </w:r>
            <w:r>
              <w:rPr>
                <w:noProof/>
                <w:webHidden/>
              </w:rPr>
              <w:t>10</w:t>
            </w:r>
            <w:r>
              <w:rPr>
                <w:noProof/>
                <w:webHidden/>
              </w:rPr>
              <w:fldChar w:fldCharType="end"/>
            </w:r>
          </w:hyperlink>
        </w:p>
        <w:p w14:paraId="682569C4" w14:textId="10DC04A4" w:rsidR="008A5A0D" w:rsidRDefault="008A5A0D">
          <w:pPr>
            <w:pStyle w:val="14"/>
            <w:rPr>
              <w:rFonts w:asciiTheme="minorHAnsi" w:eastAsiaTheme="minorEastAsia" w:hAnsiTheme="minorHAnsi" w:cstheme="minorBidi"/>
              <w:noProof/>
              <w:kern w:val="2"/>
              <w:sz w:val="24"/>
              <w:szCs w:val="24"/>
              <w:lang w:eastAsia="ru-RU"/>
              <w14:ligatures w14:val="standardContextual"/>
            </w:rPr>
          </w:pPr>
          <w:hyperlink w:anchor="_Toc199415752" w:history="1">
            <w:r w:rsidRPr="003E0FA5">
              <w:rPr>
                <w:rStyle w:val="aa"/>
                <w:noProof/>
                <w:lang w:bidi="ru-RU"/>
              </w:rPr>
              <w:t>4. Тестирование веб-сайта</w:t>
            </w:r>
            <w:r>
              <w:rPr>
                <w:noProof/>
                <w:webHidden/>
              </w:rPr>
              <w:tab/>
            </w:r>
            <w:r>
              <w:rPr>
                <w:noProof/>
                <w:webHidden/>
              </w:rPr>
              <w:fldChar w:fldCharType="begin"/>
            </w:r>
            <w:r>
              <w:rPr>
                <w:noProof/>
                <w:webHidden/>
              </w:rPr>
              <w:instrText xml:space="preserve"> PAGEREF _Toc199415752 \h </w:instrText>
            </w:r>
            <w:r>
              <w:rPr>
                <w:noProof/>
                <w:webHidden/>
              </w:rPr>
            </w:r>
            <w:r>
              <w:rPr>
                <w:noProof/>
                <w:webHidden/>
              </w:rPr>
              <w:fldChar w:fldCharType="separate"/>
            </w:r>
            <w:r>
              <w:rPr>
                <w:noProof/>
                <w:webHidden/>
              </w:rPr>
              <w:t>12</w:t>
            </w:r>
            <w:r>
              <w:rPr>
                <w:noProof/>
                <w:webHidden/>
              </w:rPr>
              <w:fldChar w:fldCharType="end"/>
            </w:r>
          </w:hyperlink>
        </w:p>
        <w:p w14:paraId="7E57739E" w14:textId="27877FAF"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53" w:history="1">
            <w:r w:rsidRPr="003E0FA5">
              <w:rPr>
                <w:rStyle w:val="aa"/>
                <w:noProof/>
              </w:rPr>
              <w:t>4.1. Адаптивный дизайн веб-сайта</w:t>
            </w:r>
            <w:r>
              <w:rPr>
                <w:noProof/>
                <w:webHidden/>
              </w:rPr>
              <w:tab/>
            </w:r>
            <w:r>
              <w:rPr>
                <w:noProof/>
                <w:webHidden/>
              </w:rPr>
              <w:fldChar w:fldCharType="begin"/>
            </w:r>
            <w:r>
              <w:rPr>
                <w:noProof/>
                <w:webHidden/>
              </w:rPr>
              <w:instrText xml:space="preserve"> PAGEREF _Toc199415753 \h </w:instrText>
            </w:r>
            <w:r>
              <w:rPr>
                <w:noProof/>
                <w:webHidden/>
              </w:rPr>
            </w:r>
            <w:r>
              <w:rPr>
                <w:noProof/>
                <w:webHidden/>
              </w:rPr>
              <w:fldChar w:fldCharType="separate"/>
            </w:r>
            <w:r>
              <w:rPr>
                <w:noProof/>
                <w:webHidden/>
              </w:rPr>
              <w:t>12</w:t>
            </w:r>
            <w:r>
              <w:rPr>
                <w:noProof/>
                <w:webHidden/>
              </w:rPr>
              <w:fldChar w:fldCharType="end"/>
            </w:r>
          </w:hyperlink>
        </w:p>
        <w:p w14:paraId="7BFB786B" w14:textId="76DB5D1B"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54" w:history="1">
            <w:r w:rsidRPr="003E0FA5">
              <w:rPr>
                <w:rStyle w:val="aa"/>
                <w:rFonts w:eastAsia="Calibri"/>
                <w:noProof/>
              </w:rPr>
              <w:t>4.2. Кроссбраузерность веб-сайта</w:t>
            </w:r>
            <w:r>
              <w:rPr>
                <w:noProof/>
                <w:webHidden/>
              </w:rPr>
              <w:tab/>
            </w:r>
            <w:r>
              <w:rPr>
                <w:noProof/>
                <w:webHidden/>
              </w:rPr>
              <w:fldChar w:fldCharType="begin"/>
            </w:r>
            <w:r>
              <w:rPr>
                <w:noProof/>
                <w:webHidden/>
              </w:rPr>
              <w:instrText xml:space="preserve"> PAGEREF _Toc199415754 \h </w:instrText>
            </w:r>
            <w:r>
              <w:rPr>
                <w:noProof/>
                <w:webHidden/>
              </w:rPr>
            </w:r>
            <w:r>
              <w:rPr>
                <w:noProof/>
                <w:webHidden/>
              </w:rPr>
              <w:fldChar w:fldCharType="separate"/>
            </w:r>
            <w:r>
              <w:rPr>
                <w:noProof/>
                <w:webHidden/>
              </w:rPr>
              <w:t>13</w:t>
            </w:r>
            <w:r>
              <w:rPr>
                <w:noProof/>
                <w:webHidden/>
              </w:rPr>
              <w:fldChar w:fldCharType="end"/>
            </w:r>
          </w:hyperlink>
        </w:p>
        <w:p w14:paraId="7947A32B" w14:textId="629A7F1E"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55" w:history="1">
            <w:r w:rsidRPr="003E0FA5">
              <w:rPr>
                <w:rStyle w:val="aa"/>
                <w:rFonts w:eastAsia="Calibri"/>
                <w:noProof/>
              </w:rPr>
              <w:t>4.3. Руководство пользователя</w:t>
            </w:r>
            <w:r>
              <w:rPr>
                <w:noProof/>
                <w:webHidden/>
              </w:rPr>
              <w:tab/>
            </w:r>
            <w:r>
              <w:rPr>
                <w:noProof/>
                <w:webHidden/>
              </w:rPr>
              <w:fldChar w:fldCharType="begin"/>
            </w:r>
            <w:r>
              <w:rPr>
                <w:noProof/>
                <w:webHidden/>
              </w:rPr>
              <w:instrText xml:space="preserve"> PAGEREF _Toc199415755 \h </w:instrText>
            </w:r>
            <w:r>
              <w:rPr>
                <w:noProof/>
                <w:webHidden/>
              </w:rPr>
            </w:r>
            <w:r>
              <w:rPr>
                <w:noProof/>
                <w:webHidden/>
              </w:rPr>
              <w:fldChar w:fldCharType="separate"/>
            </w:r>
            <w:r>
              <w:rPr>
                <w:noProof/>
                <w:webHidden/>
              </w:rPr>
              <w:t>14</w:t>
            </w:r>
            <w:r>
              <w:rPr>
                <w:noProof/>
                <w:webHidden/>
              </w:rPr>
              <w:fldChar w:fldCharType="end"/>
            </w:r>
          </w:hyperlink>
        </w:p>
        <w:p w14:paraId="4C4BA407" w14:textId="0A698C66" w:rsidR="008A5A0D" w:rsidRDefault="008A5A0D">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199415756" w:history="1">
            <w:r w:rsidRPr="003E0FA5">
              <w:rPr>
                <w:rStyle w:val="aa"/>
                <w:rFonts w:eastAsia="Calibri"/>
                <w:noProof/>
              </w:rPr>
              <w:t>4.4. Выводы</w:t>
            </w:r>
            <w:r>
              <w:rPr>
                <w:noProof/>
                <w:webHidden/>
              </w:rPr>
              <w:tab/>
            </w:r>
            <w:r>
              <w:rPr>
                <w:noProof/>
                <w:webHidden/>
              </w:rPr>
              <w:fldChar w:fldCharType="begin"/>
            </w:r>
            <w:r>
              <w:rPr>
                <w:noProof/>
                <w:webHidden/>
              </w:rPr>
              <w:instrText xml:space="preserve"> PAGEREF _Toc199415756 \h </w:instrText>
            </w:r>
            <w:r>
              <w:rPr>
                <w:noProof/>
                <w:webHidden/>
              </w:rPr>
            </w:r>
            <w:r>
              <w:rPr>
                <w:noProof/>
                <w:webHidden/>
              </w:rPr>
              <w:fldChar w:fldCharType="separate"/>
            </w:r>
            <w:r>
              <w:rPr>
                <w:noProof/>
                <w:webHidden/>
              </w:rPr>
              <w:t>15</w:t>
            </w:r>
            <w:r>
              <w:rPr>
                <w:noProof/>
                <w:webHidden/>
              </w:rPr>
              <w:fldChar w:fldCharType="end"/>
            </w:r>
          </w:hyperlink>
        </w:p>
        <w:p w14:paraId="5232F4ED" w14:textId="0E658BBC" w:rsidR="00925625" w:rsidRDefault="0001488D" w:rsidP="0001488D">
          <w:pPr>
            <w:pStyle w:val="af3"/>
            <w:spacing w:before="0" w:after="360" w:line="240" w:lineRule="auto"/>
            <w:jc w:val="center"/>
          </w:pPr>
          <w:r>
            <w:rPr>
              <w:rStyle w:val="10"/>
            </w:rPr>
            <w:fldChar w:fldCharType="end"/>
          </w:r>
        </w:p>
      </w:sdtContent>
    </w:sdt>
    <w:p w14:paraId="7096DAC6" w14:textId="77777777" w:rsidR="00786FCD" w:rsidRDefault="00786FCD" w:rsidP="00925625">
      <w:pPr>
        <w:spacing w:after="0" w:line="240" w:lineRule="auto"/>
        <w:rPr>
          <w:lang w:val="en-US"/>
        </w:rPr>
      </w:pPr>
    </w:p>
    <w:p w14:paraId="6AEA907E" w14:textId="1D482423" w:rsidR="0038518B" w:rsidRPr="0038518B" w:rsidRDefault="0038518B" w:rsidP="00925625">
      <w:pPr>
        <w:spacing w:after="0" w:line="240" w:lineRule="auto"/>
        <w:rPr>
          <w:lang w:val="en-US"/>
        </w:rPr>
        <w:sectPr w:rsidR="0038518B" w:rsidRPr="0038518B" w:rsidSect="008C6024">
          <w:headerReference w:type="default" r:id="rId10"/>
          <w:footerReference w:type="default" r:id="rId11"/>
          <w:pgSz w:w="11906" w:h="16838"/>
          <w:pgMar w:top="1134" w:right="567" w:bottom="851" w:left="1304" w:header="709" w:footer="709" w:gutter="0"/>
          <w:pgNumType w:start="4" w:chapStyle="1"/>
          <w:cols w:space="708"/>
          <w:docGrid w:linePitch="360"/>
        </w:sectPr>
      </w:pPr>
    </w:p>
    <w:p w14:paraId="345988D3" w14:textId="6CC55F6C" w:rsidR="00AF756A" w:rsidRPr="00523D66" w:rsidRDefault="00AF756A" w:rsidP="0001488D">
      <w:pPr>
        <w:pStyle w:val="01"/>
        <w:ind w:left="0"/>
        <w:jc w:val="center"/>
      </w:pPr>
      <w:bookmarkStart w:id="5" w:name="_Toc198511220"/>
      <w:bookmarkStart w:id="6" w:name="_Toc198511402"/>
      <w:bookmarkStart w:id="7" w:name="_Toc199415736"/>
      <w:r w:rsidRPr="00523D66">
        <w:lastRenderedPageBreak/>
        <w:t>Введение</w:t>
      </w:r>
      <w:bookmarkEnd w:id="4"/>
      <w:bookmarkEnd w:id="5"/>
      <w:bookmarkEnd w:id="6"/>
      <w:bookmarkEnd w:id="7"/>
    </w:p>
    <w:p w14:paraId="368887B3" w14:textId="570AEF7D" w:rsidR="00AF756A" w:rsidRPr="00523D66" w:rsidRDefault="00AF756A" w:rsidP="008A7DD4">
      <w:pPr>
        <w:pStyle w:val="Maintext"/>
      </w:pPr>
      <w:bookmarkStart w:id="8" w:name="_Hlk193832757"/>
      <w:r w:rsidRPr="00523D66">
        <w:t xml:space="preserve">С развитием цифровых технологий интернет стал неотъемлемой частью жизни современного человека. Сегодня веб-сайты играют важнейшую роль в укреплении позиций компаний на рынке, привлекая новых клиентов и повышая узнаваемость бренда. Эффективный веб-сайт — это инструмент, который позволяет пользователю легко находить необходимую информацию, продукцию или </w:t>
      </w:r>
      <w:ins w:id="9" w:author="Lozuno ‎" w:date="2025-05-19T02:33:00Z" w16du:dateUtc="2025-05-18T23:33:00Z">
        <w:r w:rsidR="000A479F">
          <w:rPr>
            <w:highlight w:val="yellow"/>
          </w:rPr>
          <w:t xml:space="preserve">(текст должен быть </w:t>
        </w:r>
        <w:proofErr w:type="spellStart"/>
        <w:r w:rsidR="000A479F">
          <w:rPr>
            <w:highlight w:val="yellow"/>
          </w:rPr>
          <w:t>длинее</w:t>
        </w:r>
        <w:proofErr w:type="spellEnd"/>
        <w:r w:rsidR="000A479F">
          <w:rPr>
            <w:highlight w:val="yellow"/>
          </w:rPr>
          <w:t xml:space="preserve"> отступа в 1.5 раза)</w:t>
        </w:r>
      </w:ins>
      <w:r w:rsidRPr="00523D66">
        <w:t xml:space="preserve"> веб-сайта требует тщательного подхода к разработке дизайна, функционала и адаптивности ресурса для различных устройств. Именно эти аспекты определяют успех веб-ресурса и его способность удовлетворить потребности целевой аудитории.</w:t>
      </w:r>
    </w:p>
    <w:p w14:paraId="2ECAAB0E" w14:textId="77777777" w:rsidR="00AF756A" w:rsidRPr="00523D66" w:rsidRDefault="00AF756A" w:rsidP="008D618C">
      <w:pPr>
        <w:pStyle w:val="Maintext"/>
      </w:pPr>
      <w:r w:rsidRPr="00523D66">
        <w:t>Целью данного проекта является разработка веб-сайта для железнодорожного вокзала, реализующего просмотр онлайн-табло, покупку и заказ билетов, просмотр возможных маршрутов.</w:t>
      </w:r>
    </w:p>
    <w:p w14:paraId="30110770" w14:textId="77777777" w:rsidR="00AF756A" w:rsidRPr="00523D66" w:rsidRDefault="00AF756A" w:rsidP="008D618C">
      <w:pPr>
        <w:pStyle w:val="Maintext"/>
      </w:pPr>
      <w:r w:rsidRPr="00523D66">
        <w:t>Для выполнения проекта необходимо решить следующие задачи:</w:t>
      </w:r>
    </w:p>
    <w:p w14:paraId="185714E1" w14:textId="77777777" w:rsidR="00AF756A" w:rsidRPr="00523D66" w:rsidRDefault="00AF756A" w:rsidP="008D618C">
      <w:pPr>
        <w:pStyle w:val="Maintext"/>
      </w:pPr>
      <w:r w:rsidRPr="00523D66">
        <w:t>•  изучить технологии и инструменты разработки веб-сайтов;</w:t>
      </w:r>
    </w:p>
    <w:p w14:paraId="5FC8B043" w14:textId="77777777" w:rsidR="00AF756A" w:rsidRPr="00523D66" w:rsidRDefault="00AF756A" w:rsidP="008D618C">
      <w:pPr>
        <w:pStyle w:val="Maintext"/>
      </w:pPr>
      <w:r w:rsidRPr="00523D66">
        <w:t>•  разработать уникальный дизайн и макет страниц сайта;</w:t>
      </w:r>
    </w:p>
    <w:p w14:paraId="311EE0D8" w14:textId="77777777" w:rsidR="00AF756A" w:rsidRPr="00523D66" w:rsidRDefault="00AF756A" w:rsidP="008D618C">
      <w:pPr>
        <w:pStyle w:val="Maintext"/>
      </w:pPr>
      <w:r w:rsidRPr="00523D66">
        <w:t>•  построить структуру и функциональность ресурса;</w:t>
      </w:r>
    </w:p>
    <w:p w14:paraId="08A48488" w14:textId="77777777" w:rsidR="00AF756A" w:rsidRPr="00523D66" w:rsidRDefault="00AF756A" w:rsidP="008D618C">
      <w:pPr>
        <w:pStyle w:val="Maintext"/>
      </w:pPr>
      <w:r w:rsidRPr="00523D66">
        <w:t>•  наполнить сайт контентом, соответствующим тематике;</w:t>
      </w:r>
    </w:p>
    <w:p w14:paraId="2A7D0284" w14:textId="77777777" w:rsidR="00AF756A" w:rsidRPr="00523D66" w:rsidRDefault="00AF756A" w:rsidP="008D618C">
      <w:pPr>
        <w:pStyle w:val="Maintext"/>
      </w:pPr>
      <w:r w:rsidRPr="00523D66">
        <w:t>•  оптимизировать веб-сайт для работы на разных устройствах;</w:t>
      </w:r>
    </w:p>
    <w:p w14:paraId="18D642C5" w14:textId="17A58CCE" w:rsidR="00AF756A" w:rsidRPr="00523D66" w:rsidRDefault="00AF756A" w:rsidP="008D618C">
      <w:pPr>
        <w:pStyle w:val="Maintext"/>
      </w:pPr>
      <w:r w:rsidRPr="00523D66">
        <w:t>•  протестировать сайт на предмет функциональности и удобства использования.</w:t>
      </w:r>
      <w:ins w:id="10" w:author="Lozuno ‎" w:date="2025-05-19T02:34:00Z" w16du:dateUtc="2025-05-18T23:34:00Z">
        <w:r w:rsidR="000A479F" w:rsidRPr="000A479F">
          <w:rPr>
            <w:highlight w:val="yellow"/>
          </w:rPr>
          <w:t xml:space="preserve"> </w:t>
        </w:r>
        <w:r w:rsidR="000A479F" w:rsidRPr="00F92196">
          <w:rPr>
            <w:highlight w:val="yellow"/>
          </w:rPr>
          <w:t>.</w:t>
        </w:r>
        <w:r w:rsidR="000A479F">
          <w:rPr>
            <w:highlight w:val="yellow"/>
          </w:rPr>
          <w:t xml:space="preserve">(текст должен быть </w:t>
        </w:r>
        <w:proofErr w:type="spellStart"/>
        <w:r w:rsidR="000A479F">
          <w:rPr>
            <w:highlight w:val="yellow"/>
          </w:rPr>
          <w:t>длинее</w:t>
        </w:r>
        <w:proofErr w:type="spellEnd"/>
        <w:r w:rsidR="000A479F">
          <w:rPr>
            <w:highlight w:val="yellow"/>
          </w:rPr>
          <w:t xml:space="preserve"> отступа в 1.5 раза)</w:t>
        </w:r>
      </w:ins>
    </w:p>
    <w:p w14:paraId="036704CE" w14:textId="233C2ABB" w:rsidR="00AF756A" w:rsidRPr="00523D66" w:rsidRDefault="00AF756A" w:rsidP="008D618C">
      <w:pPr>
        <w:pStyle w:val="Maintext"/>
        <w:rPr>
          <w:color w:val="000000"/>
          <w:shd w:val="clear" w:color="auto" w:fill="FFFFFF"/>
        </w:rPr>
      </w:pPr>
      <w:r w:rsidRPr="00523D66">
        <w:t>Целевая аудитория проекта — это пассажиры, заказывающие билеты и туристы, интересующиеся возможными маршрутами.</w:t>
      </w:r>
    </w:p>
    <w:bookmarkEnd w:id="8"/>
    <w:p w14:paraId="54CC8D36" w14:textId="77777777" w:rsidR="00786FCD" w:rsidRPr="00DD1CB7" w:rsidRDefault="00786FCD" w:rsidP="008D618C">
      <w:pPr>
        <w:pStyle w:val="Maintext"/>
        <w:rPr>
          <w:bCs/>
        </w:rPr>
      </w:pPr>
    </w:p>
    <w:p w14:paraId="0DDBFA9F" w14:textId="77777777" w:rsidR="00786FCD" w:rsidRPr="00DD1CB7" w:rsidRDefault="00786FCD" w:rsidP="00786FCD">
      <w:pPr>
        <w:pStyle w:val="Maintext"/>
        <w:jc w:val="left"/>
        <w:rPr>
          <w:lang w:eastAsia="ru-RU" w:bidi="ru-RU"/>
        </w:rPr>
        <w:sectPr w:rsidR="00786FCD" w:rsidRPr="00DD1CB7" w:rsidSect="008C6024">
          <w:headerReference w:type="default" r:id="rId12"/>
          <w:pgSz w:w="11906" w:h="16838"/>
          <w:pgMar w:top="1134" w:right="567" w:bottom="851" w:left="1304" w:header="709" w:footer="709" w:gutter="0"/>
          <w:pgNumType w:start="4" w:chapStyle="1"/>
          <w:cols w:space="708"/>
          <w:docGrid w:linePitch="360"/>
        </w:sectPr>
      </w:pPr>
    </w:p>
    <w:p w14:paraId="0FF3C8F5" w14:textId="027C9551" w:rsidR="00523D66" w:rsidRPr="00D7003F" w:rsidRDefault="00D7003F" w:rsidP="0038518B">
      <w:pPr>
        <w:pStyle w:val="01"/>
      </w:pPr>
      <w:bookmarkStart w:id="11" w:name="_Toc198511221"/>
      <w:bookmarkStart w:id="12" w:name="_Toc198511403"/>
      <w:bookmarkStart w:id="13" w:name="_Toc199415737"/>
      <w:r w:rsidRPr="00DD1CB7">
        <w:lastRenderedPageBreak/>
        <w:t xml:space="preserve">1 </w:t>
      </w:r>
      <w:r w:rsidR="003129CD" w:rsidRPr="00D7003F">
        <w:t>Постановка задачи</w:t>
      </w:r>
      <w:bookmarkStart w:id="14" w:name="_Toc103803843"/>
      <w:bookmarkEnd w:id="11"/>
      <w:bookmarkEnd w:id="12"/>
      <w:bookmarkEnd w:id="13"/>
    </w:p>
    <w:p w14:paraId="08E0D4A0" w14:textId="3EA30B42" w:rsidR="00523D66" w:rsidRPr="00925625" w:rsidRDefault="00523D66" w:rsidP="0038518B">
      <w:pPr>
        <w:pStyle w:val="021"/>
      </w:pPr>
      <w:bookmarkStart w:id="15" w:name="_Toc198511222"/>
      <w:bookmarkStart w:id="16" w:name="_Toc198511404"/>
      <w:bookmarkStart w:id="17" w:name="_Toc199415738"/>
      <w:r w:rsidRPr="00925625">
        <w:t>1.1 Обзор аналогичных решений</w:t>
      </w:r>
      <w:bookmarkEnd w:id="14"/>
      <w:bookmarkEnd w:id="15"/>
      <w:bookmarkEnd w:id="16"/>
      <w:bookmarkEnd w:id="17"/>
    </w:p>
    <w:p w14:paraId="239DBCC9" w14:textId="4B551B45" w:rsidR="00AF756A" w:rsidRPr="001D2FFE" w:rsidRDefault="00514438" w:rsidP="008D618C">
      <w:pPr>
        <w:pStyle w:val="Maintext"/>
      </w:pPr>
      <w:r w:rsidRPr="001D2FFE">
        <w:t xml:space="preserve">1.1.1. Аналог </w:t>
      </w:r>
      <w:bookmarkStart w:id="18" w:name="_Hlk193833057"/>
      <w:r w:rsidRPr="001D2FFE">
        <w:t>«</w:t>
      </w:r>
      <w:r w:rsidR="001D2FFE" w:rsidRPr="001D2FFE">
        <w:t>Расписание поездов БЖД</w:t>
      </w:r>
      <w:r w:rsidRPr="001D2FFE">
        <w:t>»</w:t>
      </w:r>
      <w:bookmarkEnd w:id="18"/>
    </w:p>
    <w:p w14:paraId="0D20641B" w14:textId="24B9CF75" w:rsidR="00514438" w:rsidRPr="001D2FFE" w:rsidRDefault="00514438" w:rsidP="008D618C">
      <w:pPr>
        <w:pStyle w:val="Maintext"/>
      </w:pPr>
      <w:bookmarkStart w:id="19" w:name="_Hlk193833036"/>
      <w:r w:rsidRPr="001D2FFE">
        <w:t xml:space="preserve">Веб-сайт выглядит стильно, цветовая гамма довольно приглушённая. Сайт предоставляет широкий перечень услуг по поиску и покупке железнодорожных билетов. </w:t>
      </w:r>
    </w:p>
    <w:p w14:paraId="6B57EECB" w14:textId="093D6D9B" w:rsidR="00514438" w:rsidRDefault="00514438" w:rsidP="003F0567">
      <w:pPr>
        <w:pStyle w:val="af0"/>
      </w:pPr>
      <w:r w:rsidRPr="003F0567">
        <w:rPr>
          <w:noProof/>
        </w:rPr>
        <w:drawing>
          <wp:inline distT="0" distB="0" distL="0" distR="0" wp14:anchorId="14A279C0" wp14:editId="42EADF71">
            <wp:extent cx="6372225" cy="3018790"/>
            <wp:effectExtent l="0" t="0" r="9525" b="0"/>
            <wp:docPr id="634931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1343" name=""/>
                    <pic:cNvPicPr/>
                  </pic:nvPicPr>
                  <pic:blipFill>
                    <a:blip r:embed="rId13"/>
                    <a:stretch>
                      <a:fillRect/>
                    </a:stretch>
                  </pic:blipFill>
                  <pic:spPr>
                    <a:xfrm>
                      <a:off x="0" y="0"/>
                      <a:ext cx="6372225" cy="3018790"/>
                    </a:xfrm>
                    <a:prstGeom prst="rect">
                      <a:avLst/>
                    </a:prstGeom>
                  </pic:spPr>
                </pic:pic>
              </a:graphicData>
            </a:graphic>
          </wp:inline>
        </w:drawing>
      </w:r>
    </w:p>
    <w:p w14:paraId="3FC1DEF3" w14:textId="4340ED6F" w:rsidR="00917AC4" w:rsidRPr="00917AC4" w:rsidRDefault="00917AC4" w:rsidP="003F0567">
      <w:pPr>
        <w:pStyle w:val="af1"/>
      </w:pPr>
      <w:r>
        <w:t>Рисунок 1.1 Главная страница аналога «Расписание поездов БЖД»</w:t>
      </w:r>
    </w:p>
    <w:p w14:paraId="7D48FCC5" w14:textId="0B26645D" w:rsidR="00514438" w:rsidRPr="001D2FFE" w:rsidRDefault="00514438" w:rsidP="008D618C">
      <w:pPr>
        <w:pStyle w:val="Maintext"/>
      </w:pPr>
      <w:r w:rsidRPr="001D2FFE">
        <w:t xml:space="preserve">Есть возможность авторизации для облегчения последующего заказа билетов. </w:t>
      </w:r>
      <w:r w:rsidR="00304D9A" w:rsidRPr="001D2FFE">
        <w:t>Можно выбрать один из нескольких языков, и</w:t>
      </w:r>
      <w:r w:rsidRPr="001D2FFE">
        <w:t xml:space="preserve">меется версия для слабовидящих, что свидетельствует о клиентоориентированности. </w:t>
      </w:r>
    </w:p>
    <w:p w14:paraId="649ABE71" w14:textId="25FEAA29" w:rsidR="00514438" w:rsidRDefault="00304D9A" w:rsidP="008D618C">
      <w:pPr>
        <w:pStyle w:val="Maintext"/>
      </w:pPr>
      <w:r w:rsidRPr="001D2FFE">
        <w:t>На сайте реализована удобная наглядная система выбора билетов, чтобы пользователю было легко найти нужное предложение.</w:t>
      </w:r>
    </w:p>
    <w:p w14:paraId="56D98D42" w14:textId="77777777" w:rsidR="00917AC4" w:rsidRPr="001D2FFE" w:rsidRDefault="00917AC4" w:rsidP="008D618C">
      <w:pPr>
        <w:pStyle w:val="Maintext"/>
      </w:pPr>
    </w:p>
    <w:p w14:paraId="6FEB4CF8" w14:textId="3F8A6BC5" w:rsidR="00304D9A" w:rsidRDefault="00304D9A" w:rsidP="003F0567">
      <w:pPr>
        <w:pStyle w:val="af0"/>
      </w:pPr>
      <w:r w:rsidRPr="003F0567">
        <w:rPr>
          <w:noProof/>
        </w:rPr>
        <w:lastRenderedPageBreak/>
        <w:drawing>
          <wp:inline distT="0" distB="0" distL="0" distR="0" wp14:anchorId="403752DF" wp14:editId="74F25CC4">
            <wp:extent cx="6372225" cy="3037840"/>
            <wp:effectExtent l="0" t="0" r="9525" b="0"/>
            <wp:docPr id="852840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0109" name=""/>
                    <pic:cNvPicPr/>
                  </pic:nvPicPr>
                  <pic:blipFill>
                    <a:blip r:embed="rId14"/>
                    <a:stretch>
                      <a:fillRect/>
                    </a:stretch>
                  </pic:blipFill>
                  <pic:spPr>
                    <a:xfrm>
                      <a:off x="0" y="0"/>
                      <a:ext cx="6372225" cy="3037840"/>
                    </a:xfrm>
                    <a:prstGeom prst="rect">
                      <a:avLst/>
                    </a:prstGeom>
                  </pic:spPr>
                </pic:pic>
              </a:graphicData>
            </a:graphic>
          </wp:inline>
        </w:drawing>
      </w:r>
    </w:p>
    <w:p w14:paraId="65E7B522" w14:textId="02DB3164" w:rsidR="00917AC4" w:rsidRPr="00917AC4" w:rsidRDefault="00917AC4" w:rsidP="003F0567">
      <w:pPr>
        <w:pStyle w:val="af1"/>
      </w:pPr>
      <w:r>
        <w:t>Рисунок 1.2 Страница выбора билетов аналога «Расписание поездов БЖД»</w:t>
      </w:r>
    </w:p>
    <w:bookmarkEnd w:id="19"/>
    <w:p w14:paraId="08469360" w14:textId="24BC2987" w:rsidR="00304D9A" w:rsidRPr="001D2FFE" w:rsidRDefault="00304D9A" w:rsidP="008D618C">
      <w:pPr>
        <w:pStyle w:val="Maintext"/>
      </w:pPr>
      <w:r w:rsidRPr="001D2FFE">
        <w:t xml:space="preserve">1.1.2 Аналог </w:t>
      </w:r>
      <w:bookmarkStart w:id="20" w:name="_Hlk193833074"/>
      <w:r w:rsidRPr="001D2FFE">
        <w:t>«</w:t>
      </w:r>
      <w:r w:rsidR="001D2FFE" w:rsidRPr="001D2FFE">
        <w:t>РЖД</w:t>
      </w:r>
      <w:r w:rsidRPr="001D2FFE">
        <w:t>»</w:t>
      </w:r>
      <w:bookmarkEnd w:id="20"/>
    </w:p>
    <w:p w14:paraId="0E7EC37B" w14:textId="301DED06" w:rsidR="001D2FFE" w:rsidRPr="001D2FFE" w:rsidRDefault="001D2FFE" w:rsidP="008D618C">
      <w:pPr>
        <w:pStyle w:val="Maintext"/>
      </w:pPr>
      <w:bookmarkStart w:id="21" w:name="_Hlk193833088"/>
      <w:r w:rsidRPr="001D2FFE">
        <w:t xml:space="preserve">Сайт имеет необычный дизайн, интуитивно понятный пользователю. Выбрана интересная цветовая гамма, отличающая веб-сайт от других аналогов. Реализован удобный подбор билетов по месту назначения, есть версия для слабовидящих и реализация выбора разных языков. </w:t>
      </w:r>
    </w:p>
    <w:p w14:paraId="671BC350" w14:textId="4D0CBF90" w:rsidR="001D2FFE" w:rsidRDefault="001D2FFE" w:rsidP="003F0567">
      <w:pPr>
        <w:pStyle w:val="af0"/>
      </w:pPr>
      <w:r>
        <w:t xml:space="preserve"> </w:t>
      </w:r>
      <w:r w:rsidRPr="001D2FFE">
        <w:rPr>
          <w:noProof/>
        </w:rPr>
        <w:drawing>
          <wp:inline distT="0" distB="0" distL="0" distR="0" wp14:anchorId="16D19381" wp14:editId="49B4E88E">
            <wp:extent cx="6372225" cy="3010535"/>
            <wp:effectExtent l="0" t="0" r="9525" b="0"/>
            <wp:docPr id="1540221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21727" name=""/>
                    <pic:cNvPicPr/>
                  </pic:nvPicPr>
                  <pic:blipFill>
                    <a:blip r:embed="rId15"/>
                    <a:stretch>
                      <a:fillRect/>
                    </a:stretch>
                  </pic:blipFill>
                  <pic:spPr>
                    <a:xfrm>
                      <a:off x="0" y="0"/>
                      <a:ext cx="6372225" cy="3010535"/>
                    </a:xfrm>
                    <a:prstGeom prst="rect">
                      <a:avLst/>
                    </a:prstGeom>
                  </pic:spPr>
                </pic:pic>
              </a:graphicData>
            </a:graphic>
          </wp:inline>
        </w:drawing>
      </w:r>
    </w:p>
    <w:p w14:paraId="7F184D8A" w14:textId="1B050E11" w:rsidR="00917AC4" w:rsidRPr="00917AC4" w:rsidRDefault="00917AC4" w:rsidP="003F0567">
      <w:pPr>
        <w:pStyle w:val="af1"/>
      </w:pPr>
      <w:r w:rsidRPr="00917AC4">
        <w:t>Рисунок 1.3 Главная страница аналога «РЖД»</w:t>
      </w:r>
    </w:p>
    <w:p w14:paraId="285870C8" w14:textId="315DE2E2" w:rsidR="001D2FFE" w:rsidRDefault="001D2FFE" w:rsidP="008D618C">
      <w:pPr>
        <w:pStyle w:val="Maintext"/>
      </w:pPr>
      <w:r w:rsidRPr="001D2FFE">
        <w:t>Есть раздел «Карта сайта»</w:t>
      </w:r>
      <w:r>
        <w:t>, где удобно размещён перечень всех операций и разделов, предоставл</w:t>
      </w:r>
      <w:r w:rsidR="00917AC4">
        <w:t>яемых</w:t>
      </w:r>
      <w:r>
        <w:t xml:space="preserve"> на веб-сайте.</w:t>
      </w:r>
    </w:p>
    <w:p w14:paraId="128B83F5" w14:textId="77777777" w:rsidR="00917AC4" w:rsidRDefault="00917AC4" w:rsidP="003F0567">
      <w:pPr>
        <w:pStyle w:val="af0"/>
      </w:pPr>
      <w:r w:rsidRPr="00917AC4">
        <w:rPr>
          <w:noProof/>
        </w:rPr>
        <w:lastRenderedPageBreak/>
        <w:drawing>
          <wp:inline distT="0" distB="0" distL="0" distR="0" wp14:anchorId="2033882D" wp14:editId="16393250">
            <wp:extent cx="6372225" cy="2992120"/>
            <wp:effectExtent l="0" t="0" r="9525" b="0"/>
            <wp:docPr id="1395073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73624" name=""/>
                    <pic:cNvPicPr/>
                  </pic:nvPicPr>
                  <pic:blipFill>
                    <a:blip r:embed="rId16"/>
                    <a:stretch>
                      <a:fillRect/>
                    </a:stretch>
                  </pic:blipFill>
                  <pic:spPr>
                    <a:xfrm>
                      <a:off x="0" y="0"/>
                      <a:ext cx="6372225" cy="2992120"/>
                    </a:xfrm>
                    <a:prstGeom prst="rect">
                      <a:avLst/>
                    </a:prstGeom>
                  </pic:spPr>
                </pic:pic>
              </a:graphicData>
            </a:graphic>
          </wp:inline>
        </w:drawing>
      </w:r>
    </w:p>
    <w:p w14:paraId="02890219" w14:textId="3729ABB4" w:rsidR="00917AC4" w:rsidRPr="00A1693D" w:rsidRDefault="00917AC4" w:rsidP="003F0567">
      <w:pPr>
        <w:pStyle w:val="af1"/>
      </w:pPr>
      <w:r>
        <w:t>Рисунок 1.4 Окно раздела «Карта сайта» аналога «РЖД»</w:t>
      </w:r>
      <w:bookmarkEnd w:id="21"/>
    </w:p>
    <w:p w14:paraId="01537347" w14:textId="463E76AF" w:rsidR="00A1693D" w:rsidRDefault="00A1693D" w:rsidP="0038518B">
      <w:pPr>
        <w:pStyle w:val="021"/>
      </w:pPr>
      <w:bookmarkStart w:id="22" w:name="_Toc199415739"/>
      <w:r w:rsidRPr="004D4178">
        <w:t>1</w:t>
      </w:r>
      <w:r>
        <w:t xml:space="preserve">.2 </w:t>
      </w:r>
      <w:r w:rsidRPr="00A1693D">
        <w:t>Техническое задание</w:t>
      </w:r>
      <w:bookmarkEnd w:id="22"/>
    </w:p>
    <w:p w14:paraId="189ED48B" w14:textId="20F1C384" w:rsidR="005F5A4C" w:rsidRPr="00896F0E" w:rsidRDefault="005F5A4C" w:rsidP="008D618C">
      <w:pPr>
        <w:pStyle w:val="Maintext"/>
      </w:pPr>
      <w:r w:rsidRPr="00896F0E">
        <w:t>Данная курсовая работа является проектом по созданию веб-сайта</w:t>
      </w:r>
      <w:r>
        <w:t xml:space="preserve"> для </w:t>
      </w:r>
      <w:r w:rsidR="0087781B">
        <w:t>железнодорожного вокзала «</w:t>
      </w:r>
      <w:r w:rsidR="00A91B0A" w:rsidRPr="00A91B0A">
        <w:t>SpeedWagon.by</w:t>
      </w:r>
      <w:r w:rsidR="0087781B">
        <w:t>»</w:t>
      </w:r>
      <w:r w:rsidR="004352DD" w:rsidRPr="004352DD">
        <w:t xml:space="preserve">. </w:t>
      </w:r>
      <w:r w:rsidRPr="00896F0E">
        <w:t>На сайте будет размещена информация о</w:t>
      </w:r>
      <w:r>
        <w:t xml:space="preserve"> показаниях к посещению комплекса, каталог возможных для заказа комнат, узнать подробности предоставляемых условий, показаны фото для ознакомления с территорией санатория.</w:t>
      </w:r>
    </w:p>
    <w:p w14:paraId="204CA5E6" w14:textId="77777777" w:rsidR="005F5A4C" w:rsidRPr="00896F0E" w:rsidRDefault="005F5A4C" w:rsidP="008D618C">
      <w:pPr>
        <w:pStyle w:val="Maintext"/>
      </w:pPr>
      <w:r w:rsidRPr="00896F0E">
        <w:t>Целями сайта являются:</w:t>
      </w:r>
    </w:p>
    <w:p w14:paraId="37853462" w14:textId="77777777" w:rsidR="005F5A4C" w:rsidRDefault="005F5A4C" w:rsidP="008D618C">
      <w:pPr>
        <w:pStyle w:val="Maintext"/>
      </w:pPr>
      <w:r w:rsidRPr="00896F0E">
        <w:t xml:space="preserve">-ознакомить пользователя </w:t>
      </w:r>
      <w:r>
        <w:t>с возможными показаниями для оздоровления в комплексе;</w:t>
      </w:r>
    </w:p>
    <w:p w14:paraId="0C37668D" w14:textId="77777777" w:rsidR="005F5A4C" w:rsidRPr="00896F0E" w:rsidRDefault="005F5A4C" w:rsidP="008D618C">
      <w:pPr>
        <w:pStyle w:val="Maintext"/>
      </w:pPr>
      <w:r w:rsidRPr="00896F0E">
        <w:t xml:space="preserve">-дать возможность пользователю </w:t>
      </w:r>
      <w:r>
        <w:t>посмотреть территорию санаторно-оздоровительного комплекса</w:t>
      </w:r>
    </w:p>
    <w:p w14:paraId="4465E59F" w14:textId="77777777" w:rsidR="005F5A4C" w:rsidRDefault="005F5A4C" w:rsidP="008D618C">
      <w:pPr>
        <w:pStyle w:val="Maintext"/>
      </w:pPr>
      <w:r w:rsidRPr="00896F0E">
        <w:t xml:space="preserve">-ознакомить пользователя с доступными </w:t>
      </w:r>
      <w:r>
        <w:t>комнатами для проживания;</w:t>
      </w:r>
    </w:p>
    <w:p w14:paraId="1426D9A9" w14:textId="77777777" w:rsidR="005F5A4C" w:rsidRPr="00896F0E" w:rsidRDefault="005F5A4C" w:rsidP="008D618C">
      <w:pPr>
        <w:pStyle w:val="Maintext"/>
      </w:pPr>
      <w:r w:rsidRPr="00896F0E">
        <w:t xml:space="preserve">-дать возможность </w:t>
      </w:r>
      <w:r>
        <w:t>подробно узнать о предоставляемых условиях в комнатах</w:t>
      </w:r>
    </w:p>
    <w:p w14:paraId="3178D427" w14:textId="77777777" w:rsidR="005F5A4C" w:rsidRPr="00896F0E" w:rsidRDefault="005F5A4C" w:rsidP="008D618C">
      <w:pPr>
        <w:pStyle w:val="Maintext"/>
      </w:pPr>
      <w:r w:rsidRPr="00896F0E">
        <w:t>Веб-сайт предназначен и нацелен на тех пользователей, которы</w:t>
      </w:r>
      <w:r>
        <w:t>е хотят оздоровиться и хорошо провести время в санаторно-оздоровительном комплексе.</w:t>
      </w:r>
    </w:p>
    <w:p w14:paraId="036FB902" w14:textId="42C4441D" w:rsidR="005F5A4C" w:rsidRPr="00896F0E" w:rsidRDefault="005F5A4C" w:rsidP="008D618C">
      <w:pPr>
        <w:pStyle w:val="Maintext"/>
      </w:pPr>
      <w:r w:rsidRPr="00896F0E">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создание макета и разработка дизайна с помощью </w:t>
      </w:r>
      <w:r w:rsidRPr="00896F0E">
        <w:rPr>
          <w:lang w:val="en-US"/>
        </w:rPr>
        <w:t>FIGMA</w:t>
      </w:r>
      <w:r w:rsidRPr="00896F0E">
        <w:t>, разработка веб-сайта с использованием</w:t>
      </w:r>
      <w:r w:rsidRPr="00896F0E">
        <w:rPr>
          <w:lang w:val="be-BY"/>
        </w:rPr>
        <w:t xml:space="preserve"> </w:t>
      </w:r>
      <w:r w:rsidRPr="00896F0E">
        <w:rPr>
          <w:lang w:val="en-US"/>
        </w:rPr>
        <w:t>HTML</w:t>
      </w:r>
      <w:r w:rsidRPr="00896F0E">
        <w:t>, создание внешнего оф</w:t>
      </w:r>
      <w:r w:rsidR="003275B0">
        <w:rPr>
          <w:lang w:val="en-US"/>
        </w:rPr>
        <w:t>a</w:t>
      </w:r>
      <w:proofErr w:type="spellStart"/>
      <w:r w:rsidRPr="00896F0E">
        <w:t>ормления</w:t>
      </w:r>
      <w:proofErr w:type="spellEnd"/>
      <w:r w:rsidRPr="00896F0E">
        <w:t xml:space="preserve"> с помощью </w:t>
      </w:r>
      <w:r w:rsidRPr="00896F0E">
        <w:rPr>
          <w:lang w:val="en-US"/>
        </w:rPr>
        <w:t>CSS</w:t>
      </w:r>
      <w:r w:rsidRPr="00896F0E">
        <w:t xml:space="preserve"> и </w:t>
      </w:r>
      <w:r w:rsidRPr="00896F0E">
        <w:rPr>
          <w:lang w:val="en-US"/>
        </w:rPr>
        <w:t>SASS</w:t>
      </w:r>
      <w:r w:rsidRPr="00896F0E">
        <w:rPr>
          <w:lang w:val="be-BY"/>
        </w:rPr>
        <w:t>,</w:t>
      </w:r>
      <w:r w:rsidRPr="00896F0E">
        <w:t xml:space="preserve"> разработка контента веб-сайта на </w:t>
      </w:r>
      <w:r w:rsidRPr="00896F0E">
        <w:rPr>
          <w:lang w:val="en-US"/>
        </w:rPr>
        <w:t>XML</w:t>
      </w:r>
      <w:r w:rsidRPr="00896F0E">
        <w:rPr>
          <w:lang w:val="be-BY"/>
        </w:rPr>
        <w:t xml:space="preserve"> </w:t>
      </w:r>
      <w:r w:rsidRPr="00896F0E">
        <w:t>и создание адаптивной верстки сайта для всех типов устройств.</w:t>
      </w:r>
    </w:p>
    <w:p w14:paraId="70193739" w14:textId="77777777" w:rsidR="005F5A4C" w:rsidRPr="00896F0E" w:rsidRDefault="005F5A4C" w:rsidP="008D618C">
      <w:pPr>
        <w:pStyle w:val="Maintext"/>
      </w:pPr>
      <w:r w:rsidRPr="00896F0E">
        <w:t xml:space="preserve">Данный программный продукт реализуется с помощью: </w:t>
      </w:r>
      <w:r w:rsidRPr="00896F0E">
        <w:rPr>
          <w:lang w:val="en-US"/>
        </w:rPr>
        <w:t>HTML</w:t>
      </w:r>
      <w:r w:rsidRPr="00896F0E">
        <w:t xml:space="preserve">, </w:t>
      </w:r>
      <w:r w:rsidRPr="00896F0E">
        <w:rPr>
          <w:lang w:val="en-US"/>
        </w:rPr>
        <w:t>CSS</w:t>
      </w:r>
      <w:r w:rsidRPr="00896F0E">
        <w:t xml:space="preserve">, </w:t>
      </w:r>
      <w:r w:rsidRPr="00896F0E">
        <w:rPr>
          <w:lang w:val="en-US"/>
        </w:rPr>
        <w:t>SASS</w:t>
      </w:r>
      <w:r w:rsidRPr="00896F0E">
        <w:t xml:space="preserve">, </w:t>
      </w:r>
      <w:r w:rsidRPr="00896F0E">
        <w:rPr>
          <w:lang w:val="en-US"/>
        </w:rPr>
        <w:t>JavaScript</w:t>
      </w:r>
      <w:r w:rsidRPr="00896F0E">
        <w:t xml:space="preserve">, </w:t>
      </w:r>
      <w:r w:rsidRPr="00896F0E">
        <w:rPr>
          <w:lang w:val="en-US"/>
        </w:rPr>
        <w:t>XML</w:t>
      </w:r>
      <w:r w:rsidRPr="00896F0E">
        <w:t>.</w:t>
      </w:r>
    </w:p>
    <w:p w14:paraId="12687A13" w14:textId="77777777" w:rsidR="005F5A4C" w:rsidRPr="00896F0E" w:rsidRDefault="005F5A4C" w:rsidP="008D618C">
      <w:pPr>
        <w:pStyle w:val="Maintext"/>
      </w:pPr>
      <w:r w:rsidRPr="00896F0E">
        <w:t>При разработке будут использоваться приложения: FIGMA, Visual Studio Code.</w:t>
      </w:r>
    </w:p>
    <w:p w14:paraId="1A9378EB" w14:textId="26928014" w:rsidR="00612595" w:rsidRDefault="005F5A4C" w:rsidP="008D618C">
      <w:pPr>
        <w:pStyle w:val="Maintext"/>
      </w:pPr>
      <w:r w:rsidRPr="00896F0E">
        <w:rPr>
          <w:highlight w:val="yellow"/>
        </w:rPr>
        <w:lastRenderedPageBreak/>
        <w:t xml:space="preserve">Сайт размещен в репозитории </w:t>
      </w:r>
      <w:r w:rsidRPr="00896F0E">
        <w:rPr>
          <w:highlight w:val="yellow"/>
          <w:lang w:val="en-US"/>
        </w:rPr>
        <w:t>GitHub</w:t>
      </w:r>
      <w:r w:rsidRPr="00896F0E">
        <w:rPr>
          <w:highlight w:val="yellow"/>
        </w:rPr>
        <w:t xml:space="preserve">, по следующей ссылке </w:t>
      </w:r>
      <w:hyperlink r:id="rId17" w:history="1">
        <w:r w:rsidRPr="00896F0E">
          <w:rPr>
            <w:rStyle w:val="aa"/>
            <w:rFonts w:eastAsia="Calibri"/>
            <w:bCs/>
            <w:highlight w:val="yellow"/>
          </w:rPr>
          <w:t>https://github.com/SlavaKuntsov</w:t>
        </w:r>
      </w:hyperlink>
      <w:r w:rsidRPr="00896F0E">
        <w:rPr>
          <w:highlight w:val="yellow"/>
        </w:rPr>
        <w:t xml:space="preserve">, а также размещен на </w:t>
      </w:r>
      <w:proofErr w:type="spellStart"/>
      <w:r w:rsidRPr="00896F0E">
        <w:rPr>
          <w:highlight w:val="yellow"/>
        </w:rPr>
        <w:t>на</w:t>
      </w:r>
      <w:proofErr w:type="spellEnd"/>
      <w:r w:rsidRPr="00896F0E">
        <w:rPr>
          <w:highlight w:val="yellow"/>
        </w:rPr>
        <w:t xml:space="preserve"> </w:t>
      </w:r>
      <w:r w:rsidRPr="00896F0E">
        <w:rPr>
          <w:highlight w:val="yellow"/>
          <w:lang w:val="en-US"/>
        </w:rPr>
        <w:t>GitHub</w:t>
      </w:r>
      <w:r w:rsidRPr="00896F0E">
        <w:rPr>
          <w:highlight w:val="yellow"/>
        </w:rPr>
        <w:t xml:space="preserve"> </w:t>
      </w:r>
      <w:r w:rsidRPr="00896F0E">
        <w:rPr>
          <w:highlight w:val="yellow"/>
          <w:lang w:val="en-US"/>
        </w:rPr>
        <w:t>Pages</w:t>
      </w:r>
      <w:r w:rsidRPr="00896F0E">
        <w:rPr>
          <w:highlight w:val="yellow"/>
        </w:rPr>
        <w:t xml:space="preserve"> по следующей ссылке</w:t>
      </w:r>
      <w:r w:rsidRPr="0072142F">
        <w:rPr>
          <w:highlight w:val="yellow"/>
        </w:rPr>
        <w:t>.</w:t>
      </w:r>
    </w:p>
    <w:p w14:paraId="782D726D" w14:textId="77777777" w:rsidR="00612595" w:rsidRPr="00A565D0" w:rsidRDefault="00612595" w:rsidP="0038518B">
      <w:pPr>
        <w:pStyle w:val="021"/>
        <w:rPr>
          <w:rFonts w:eastAsia="Calibri"/>
        </w:rPr>
      </w:pPr>
      <w:bookmarkStart w:id="23" w:name="_Toc199415740"/>
      <w:r w:rsidRPr="00612595">
        <w:rPr>
          <w:rFonts w:eastAsia="Calibri"/>
        </w:rPr>
        <w:t>1.3. Выбор средств реализации программного продукта</w:t>
      </w:r>
      <w:bookmarkEnd w:id="23"/>
    </w:p>
    <w:p w14:paraId="41C1802E" w14:textId="5A750D31" w:rsidR="00463EEF" w:rsidRPr="00A565D0" w:rsidRDefault="005A7839" w:rsidP="008D618C">
      <w:pPr>
        <w:pStyle w:val="Maintext"/>
      </w:pPr>
      <w:r w:rsidRPr="0026762D">
        <w:t>Курсовая работа выполняется в редакторе кода Visual Studio Code.</w:t>
      </w:r>
    </w:p>
    <w:p w14:paraId="15A9EF57" w14:textId="2EA35B31" w:rsidR="000116F7" w:rsidRPr="000116F7" w:rsidRDefault="000116F7" w:rsidP="008D618C">
      <w:pPr>
        <w:pStyle w:val="Maintext"/>
      </w:pPr>
      <w:r w:rsidRPr="000116F7">
        <w:t>Для разработки веб-страниц применялись следующие технологии: HTML5 для структурирования контента, CSS3 и его препроцессор SCSS для стилизации, а также JavaScript для реализации интерактивных элементов. HTML5 (</w:t>
      </w:r>
      <w:proofErr w:type="spellStart"/>
      <w:r w:rsidRPr="000116F7">
        <w:t>HyperText</w:t>
      </w:r>
      <w:proofErr w:type="spellEnd"/>
      <w:r w:rsidRPr="000116F7">
        <w:t xml:space="preserve"> </w:t>
      </w:r>
      <w:proofErr w:type="spellStart"/>
      <w:r w:rsidRPr="000116F7">
        <w:t>Markup</w:t>
      </w:r>
      <w:proofErr w:type="spellEnd"/>
      <w:r w:rsidRPr="000116F7">
        <w:t xml:space="preserve"> Language) служит основой для создания семантической структуры веб-страниц.</w:t>
      </w:r>
      <w:ins w:id="24" w:author="Lozuno ‎" w:date="2025-05-19T02:34:00Z" w16du:dateUtc="2025-05-18T23:34:00Z">
        <w:r w:rsidR="000A479F" w:rsidRPr="000A479F">
          <w:rPr>
            <w:highlight w:val="yellow"/>
          </w:rPr>
          <w:t xml:space="preserve"> </w:t>
        </w:r>
        <w:r w:rsidR="000A479F" w:rsidRPr="00F92196">
          <w:rPr>
            <w:highlight w:val="yellow"/>
          </w:rPr>
          <w:t>.</w:t>
        </w:r>
        <w:r w:rsidR="000A479F">
          <w:rPr>
            <w:highlight w:val="yellow"/>
          </w:rPr>
          <w:t xml:space="preserve">(текст должен быть </w:t>
        </w:r>
        <w:proofErr w:type="spellStart"/>
        <w:r w:rsidR="000A479F">
          <w:rPr>
            <w:highlight w:val="yellow"/>
          </w:rPr>
          <w:t>длинее</w:t>
        </w:r>
        <w:proofErr w:type="spellEnd"/>
        <w:r w:rsidR="000A479F">
          <w:rPr>
            <w:highlight w:val="yellow"/>
          </w:rPr>
          <w:t xml:space="preserve"> отступа в 1.5 раза)</w:t>
        </w:r>
      </w:ins>
    </w:p>
    <w:p w14:paraId="334F8D89" w14:textId="77777777" w:rsidR="000116F7" w:rsidRPr="000116F7" w:rsidRDefault="000116F7" w:rsidP="008D618C">
      <w:pPr>
        <w:pStyle w:val="Maintext"/>
      </w:pPr>
      <w:r w:rsidRPr="000116F7">
        <w:t>Визуальное оформление реализовано с использованием современных возможностей CSS3, включая медиа-запросы, обеспечивающие адаптивное отображение на устройствах с различными разрешениями экранов. Препроцессор SCSS был задействован для упрощения работы со стилями и поддержания чистоты кода.</w:t>
      </w:r>
    </w:p>
    <w:p w14:paraId="0DF58BB4" w14:textId="77777777" w:rsidR="000116F7" w:rsidRPr="000116F7" w:rsidRDefault="000116F7" w:rsidP="008D618C">
      <w:pPr>
        <w:pStyle w:val="Maintext"/>
      </w:pPr>
      <w:r w:rsidRPr="000116F7">
        <w:t>Для добавления интерактивности и динамического поведения элементов применялся JavaScript. В проекте также использованы векторные изображения в формате SVG, что позволяет сохранять качество графики на любых разрешениях.</w:t>
      </w:r>
    </w:p>
    <w:p w14:paraId="143307E6" w14:textId="1A30370A" w:rsidR="005A7839" w:rsidRPr="000116F7" w:rsidRDefault="000116F7" w:rsidP="008D618C">
      <w:pPr>
        <w:pStyle w:val="Maintext"/>
      </w:pPr>
      <w:r w:rsidRPr="000116F7">
        <w:t xml:space="preserve">На этапе проектирования интерфейса использовалось приложение </w:t>
      </w:r>
      <w:proofErr w:type="spellStart"/>
      <w:r w:rsidRPr="000116F7">
        <w:t>Figma</w:t>
      </w:r>
      <w:proofErr w:type="spellEnd"/>
      <w:r w:rsidRPr="000116F7">
        <w:t>, позволяющее создать детализированные макеты. Финальная реализация объединила семантическую разметку HTML5, современные стили CSS3/SCSS и функциональность JavaScript для создания полноценного адаптивного веб-интерфейса.</w:t>
      </w:r>
    </w:p>
    <w:p w14:paraId="79A87DAE" w14:textId="580305AA" w:rsidR="00612595" w:rsidRDefault="00612595" w:rsidP="008D618C">
      <w:pPr>
        <w:pStyle w:val="021"/>
        <w:rPr>
          <w:rFonts w:eastAsia="Calibri"/>
        </w:rPr>
      </w:pPr>
      <w:bookmarkStart w:id="25" w:name="_Toc199415741"/>
      <w:r w:rsidRPr="00612595">
        <w:rPr>
          <w:rFonts w:eastAsia="Calibri"/>
        </w:rPr>
        <w:t>1.4. Вывод</w:t>
      </w:r>
      <w:bookmarkEnd w:id="25"/>
    </w:p>
    <w:p w14:paraId="715FD64C" w14:textId="482F7AC3" w:rsidR="00C322A4" w:rsidRPr="008D618C" w:rsidRDefault="00C322A4" w:rsidP="008D618C">
      <w:pPr>
        <w:pStyle w:val="Maintext"/>
      </w:pPr>
      <w:r w:rsidRPr="0026762D">
        <w:t>Постановка задачи включает анализ существующих</w:t>
      </w:r>
      <w:r w:rsidR="00731FD0">
        <w:t xml:space="preserve"> сайтов железнодорожных </w:t>
      </w:r>
      <w:r w:rsidR="00731FD0" w:rsidRPr="008D618C">
        <w:t>вокзалов</w:t>
      </w:r>
      <w:r w:rsidRPr="008D618C">
        <w:t xml:space="preserve">, а также </w:t>
      </w:r>
      <w:r w:rsidR="001A539B" w:rsidRPr="008D618C">
        <w:t xml:space="preserve">определение </w:t>
      </w:r>
      <w:r w:rsidRPr="008D618C">
        <w:t>технически</w:t>
      </w:r>
      <w:r w:rsidR="001A539B" w:rsidRPr="008D618C">
        <w:t>х</w:t>
      </w:r>
      <w:r w:rsidRPr="008D618C">
        <w:t xml:space="preserve"> требовани</w:t>
      </w:r>
      <w:r w:rsidR="001A539B" w:rsidRPr="008D618C">
        <w:t>й</w:t>
      </w:r>
      <w:r w:rsidRPr="008D618C">
        <w:t xml:space="preserve">. </w:t>
      </w:r>
      <w:r w:rsidR="00762BF0" w:rsidRPr="008D618C">
        <w:t xml:space="preserve">Рассмотрение сайта </w:t>
      </w:r>
      <w:r w:rsidR="00884EFE" w:rsidRPr="008D618C">
        <w:t xml:space="preserve">Расписание поездов БЖД </w:t>
      </w:r>
      <w:r w:rsidR="00762BF0" w:rsidRPr="008D618C">
        <w:t xml:space="preserve">и </w:t>
      </w:r>
      <w:r w:rsidR="00BB285C" w:rsidRPr="008D618C">
        <w:t>РЖД</w:t>
      </w:r>
      <w:r w:rsidR="00426BAB" w:rsidRPr="008D618C">
        <w:t>.</w:t>
      </w:r>
    </w:p>
    <w:p w14:paraId="04AD04E5" w14:textId="6A96FADB" w:rsidR="00C322A4" w:rsidRPr="008D618C" w:rsidRDefault="00C322A4" w:rsidP="008D618C">
      <w:pPr>
        <w:pStyle w:val="Maintext"/>
      </w:pPr>
      <w:r w:rsidRPr="008D618C">
        <w:t>В рамках технического задания определ</w:t>
      </w:r>
      <w:r w:rsidR="00502338" w:rsidRPr="008D618C">
        <w:t>ён</w:t>
      </w:r>
      <w:r w:rsidRPr="008D618C">
        <w:t xml:space="preserve"> ряд требований к функционалу: интуитивно понятная навигация меню и доступность контактной информации, эффективное и простое бронирование мест, адаптивный дизайн для всех типов устройств начиная с десктоп версий заканчивая мобильными устройствами.</w:t>
      </w:r>
    </w:p>
    <w:p w14:paraId="5FC3D7F9" w14:textId="29866D02" w:rsidR="0097179F" w:rsidRPr="008D618C" w:rsidRDefault="0097179F" w:rsidP="008D618C">
      <w:pPr>
        <w:pStyle w:val="Maintext"/>
      </w:pPr>
      <w:r w:rsidRPr="008D618C">
        <w:t>Для реализации проекта были выбраны современные веб-технологии, гарантирующие надежную работу и комфортное взаимодействие с пользователями.</w:t>
      </w:r>
    </w:p>
    <w:p w14:paraId="686A5F57" w14:textId="77777777" w:rsidR="008D618C" w:rsidRPr="008D618C" w:rsidRDefault="0097179F" w:rsidP="008D618C">
      <w:pPr>
        <w:pStyle w:val="Maintext"/>
      </w:pPr>
      <w:r w:rsidRPr="008D618C">
        <w:t>Такой технологический стек позволяет создать удобный и функциональн</w:t>
      </w:r>
      <w:r w:rsidR="005841AE" w:rsidRPr="008D618C">
        <w:t xml:space="preserve">ый </w:t>
      </w:r>
      <w:r w:rsidRPr="008D618C">
        <w:t>веб-ресурс, отвечающий всем требованиям современного пользователя. Сай</w:t>
      </w:r>
      <w:r w:rsidR="005841AE" w:rsidRPr="008D618C">
        <w:t xml:space="preserve"> </w:t>
      </w:r>
      <w:r w:rsidRPr="008D618C">
        <w:t>предоставляет быстрый доступ к информации, возможность онлайн-бронирования билетов и стабильную работу в любом браузере на различных устройствах, что улучшает пользовательский опыт и удовлетворяет ключевые потребности посетителей</w:t>
      </w:r>
      <w:r w:rsidR="008D618C" w:rsidRPr="008D618C">
        <w:t>.</w:t>
      </w:r>
    </w:p>
    <w:p w14:paraId="32E1526D" w14:textId="77777777" w:rsidR="008D618C" w:rsidRDefault="008D618C" w:rsidP="008D618C">
      <w:pPr>
        <w:pStyle w:val="Maintext"/>
        <w:rPr>
          <w:rFonts w:eastAsia="Calibri"/>
          <w:bCs/>
        </w:rPr>
      </w:pPr>
    </w:p>
    <w:p w14:paraId="3979E5A0" w14:textId="146AEC9E" w:rsidR="008D618C" w:rsidRDefault="008D618C" w:rsidP="008D618C">
      <w:pPr>
        <w:pStyle w:val="Maintext"/>
        <w:ind w:firstLine="0"/>
        <w:rPr>
          <w:rFonts w:eastAsia="Calibri"/>
          <w:bCs/>
        </w:rPr>
        <w:sectPr w:rsidR="008D618C" w:rsidSect="008C6024">
          <w:pgSz w:w="11906" w:h="16838"/>
          <w:pgMar w:top="1134" w:right="567" w:bottom="851" w:left="1304" w:header="709" w:footer="709" w:gutter="0"/>
          <w:pgNumType w:start="4" w:chapStyle="1"/>
          <w:cols w:space="708"/>
          <w:docGrid w:linePitch="360"/>
        </w:sectPr>
      </w:pPr>
    </w:p>
    <w:p w14:paraId="7A8812F3" w14:textId="77777777" w:rsidR="008D618C" w:rsidRDefault="00612595" w:rsidP="008D618C">
      <w:pPr>
        <w:pStyle w:val="01"/>
      </w:pPr>
      <w:bookmarkStart w:id="26" w:name="_Toc199415742"/>
      <w:r w:rsidRPr="00612595">
        <w:rPr>
          <w:rFonts w:eastAsia="Calibri"/>
        </w:rPr>
        <w:lastRenderedPageBreak/>
        <w:t>2. Проектирование страниц веб-сайт</w:t>
      </w:r>
      <w:r w:rsidR="00411CC1">
        <w:rPr>
          <w:rFonts w:eastAsia="Calibri"/>
        </w:rPr>
        <w:t>а</w:t>
      </w:r>
      <w:bookmarkEnd w:id="26"/>
    </w:p>
    <w:p w14:paraId="6F8249E9" w14:textId="25A725A5" w:rsidR="005E3D7E" w:rsidRDefault="00612595" w:rsidP="008D618C">
      <w:pPr>
        <w:pStyle w:val="021"/>
        <w:rPr>
          <w:rFonts w:eastAsia="Calibri"/>
          <w:lang w:eastAsia="ru-RU"/>
        </w:rPr>
      </w:pPr>
      <w:bookmarkStart w:id="27" w:name="_Toc199415743"/>
      <w:r w:rsidRPr="00612595">
        <w:rPr>
          <w:rFonts w:eastAsia="Calibri"/>
          <w:lang w:eastAsia="ru-RU"/>
        </w:rPr>
        <w:t>2.1. Выбор способа верстки</w:t>
      </w:r>
      <w:bookmarkEnd w:id="27"/>
      <w:r w:rsidRPr="00612595">
        <w:rPr>
          <w:rFonts w:eastAsia="Calibri"/>
          <w:lang w:eastAsia="ru-RU"/>
        </w:rPr>
        <w:t xml:space="preserve"> </w:t>
      </w:r>
    </w:p>
    <w:p w14:paraId="44F9B434" w14:textId="5D390504" w:rsidR="008E2582" w:rsidRPr="008E2582" w:rsidRDefault="008E2582" w:rsidP="008D618C">
      <w:pPr>
        <w:pStyle w:val="Maintext"/>
        <w:rPr>
          <w:lang w:eastAsia="ru-RU"/>
        </w:rPr>
      </w:pPr>
      <w:r w:rsidRPr="008E2582">
        <w:rPr>
          <w:lang w:eastAsia="ru-RU"/>
        </w:rPr>
        <w:t xml:space="preserve">При создании </w:t>
      </w:r>
      <w:r w:rsidR="005E3D7E">
        <w:rPr>
          <w:lang w:eastAsia="ru-RU"/>
        </w:rPr>
        <w:t>веб-страниц</w:t>
      </w:r>
      <w:r w:rsidRPr="008E2582">
        <w:rPr>
          <w:lang w:eastAsia="ru-RU"/>
        </w:rPr>
        <w:t xml:space="preserve"> использованы технологии </w:t>
      </w:r>
      <w:proofErr w:type="spellStart"/>
      <w:r w:rsidRPr="008E2582">
        <w:rPr>
          <w:lang w:eastAsia="ru-RU"/>
        </w:rPr>
        <w:t>flexbox</w:t>
      </w:r>
      <w:proofErr w:type="spellEnd"/>
      <w:r w:rsidRPr="008E2582">
        <w:rPr>
          <w:lang w:eastAsia="ru-RU"/>
        </w:rPr>
        <w:t xml:space="preserve"> и CSS Grid для гибкого позиционирования элементов, а также </w:t>
      </w:r>
      <w:proofErr w:type="spellStart"/>
      <w:r w:rsidRPr="008E2582">
        <w:rPr>
          <w:lang w:eastAsia="ru-RU"/>
        </w:rPr>
        <w:t>медиазапросы</w:t>
      </w:r>
      <w:proofErr w:type="spellEnd"/>
      <w:r w:rsidRPr="008E2582">
        <w:rPr>
          <w:lang w:eastAsia="ru-RU"/>
        </w:rPr>
        <w:t xml:space="preserve"> для адаптивного отображения на разных устройствах. Эти подходы позволяют легко управлять расположением компонентов при изменении размеров экрана, обеспечивая удобный и интуитивно понятный интерфейс. Все разработанные макеты изначально учитывают требования адаптивного дизайна.</w:t>
      </w:r>
    </w:p>
    <w:p w14:paraId="12D5E6BE" w14:textId="77777777" w:rsidR="00612595" w:rsidRDefault="00612595" w:rsidP="0001488D">
      <w:pPr>
        <w:pStyle w:val="021"/>
        <w:rPr>
          <w:rFonts w:eastAsia="Calibri"/>
          <w:lang w:eastAsia="ru-RU"/>
        </w:rPr>
      </w:pPr>
      <w:bookmarkStart w:id="28" w:name="_Toc199415744"/>
      <w:r w:rsidRPr="00612595">
        <w:rPr>
          <w:rFonts w:eastAsia="Calibri"/>
          <w:lang w:eastAsia="ru-RU"/>
        </w:rPr>
        <w:t>2.2. Выбор стилевого оформления</w:t>
      </w:r>
      <w:bookmarkEnd w:id="28"/>
    </w:p>
    <w:p w14:paraId="2750EDB9" w14:textId="4CE55A4C" w:rsidR="005E3D7E" w:rsidRPr="008D618C" w:rsidRDefault="00FB0769" w:rsidP="008D618C">
      <w:pPr>
        <w:pStyle w:val="Maintext"/>
      </w:pPr>
      <w:r w:rsidRPr="008D618C">
        <w:t xml:space="preserve">Курсовой проект выполнен в </w:t>
      </w:r>
      <w:r w:rsidR="00A70384" w:rsidRPr="008D618C">
        <w:t xml:space="preserve">стиле современного минимализма. Простой дизайн </w:t>
      </w:r>
      <w:r w:rsidR="006461DC" w:rsidRPr="008D618C">
        <w:t xml:space="preserve">c яркими элементами делает его запоминающимся и </w:t>
      </w:r>
      <w:r w:rsidR="000B5CDD" w:rsidRPr="008D618C">
        <w:t>акцентирует внимание пользователя на важных элементах.</w:t>
      </w:r>
    </w:p>
    <w:p w14:paraId="0CACB48A" w14:textId="18005670" w:rsidR="000B5CDD" w:rsidRPr="008D618C" w:rsidRDefault="0094415C" w:rsidP="008D618C">
      <w:pPr>
        <w:pStyle w:val="Maintext"/>
      </w:pPr>
      <w:r w:rsidRPr="008D618C">
        <w:tab/>
      </w:r>
      <w:r w:rsidR="002011E0" w:rsidRPr="008D618C">
        <w:t xml:space="preserve">Основными цветами на </w:t>
      </w:r>
      <w:r w:rsidR="00D0518E" w:rsidRPr="008D618C">
        <w:t>веб-</w:t>
      </w:r>
      <w:r w:rsidR="002011E0" w:rsidRPr="008D618C">
        <w:t xml:space="preserve">страницах выбраны </w:t>
      </w:r>
      <w:r w:rsidR="006E0942" w:rsidRPr="008D618C">
        <w:t>светлый голубовато-белый (#f8f9fd)</w:t>
      </w:r>
      <w:r w:rsidR="00C663C5" w:rsidRPr="008D618C">
        <w:t xml:space="preserve"> и </w:t>
      </w:r>
      <w:r w:rsidR="005D60E4" w:rsidRPr="008D618C">
        <w:t xml:space="preserve">королевский </w:t>
      </w:r>
      <w:r w:rsidR="00B24DAA" w:rsidRPr="008D618C">
        <w:t xml:space="preserve">пурпур (#4a11a8). </w:t>
      </w:r>
      <w:r w:rsidR="004C1C26" w:rsidRPr="008D618C">
        <w:t xml:space="preserve">Для </w:t>
      </w:r>
      <w:r w:rsidR="00D0518E" w:rsidRPr="008D618C">
        <w:t xml:space="preserve">акцентов на веб-сайте </w:t>
      </w:r>
      <w:r w:rsidR="00185094" w:rsidRPr="008D618C">
        <w:t xml:space="preserve">использован </w:t>
      </w:r>
      <w:r w:rsidR="00153C22" w:rsidRPr="008D618C">
        <w:t>радикальный красный (#ff3366).</w:t>
      </w:r>
      <w:r w:rsidR="00DD1CB7" w:rsidRPr="00DD1CB7">
        <w:rPr>
          <w:rFonts w:eastAsia="Calibri" w:cs="Times New Roman"/>
          <w:bCs/>
          <w:lang w:eastAsia="ru-RU"/>
        </w:rPr>
        <w:t xml:space="preserve"> </w:t>
      </w:r>
      <w:r w:rsidR="00DD1CB7">
        <w:rPr>
          <w:rFonts w:eastAsia="Calibri" w:cs="Times New Roman"/>
          <w:bCs/>
          <w:lang w:eastAsia="ru-RU"/>
        </w:rPr>
        <w:t xml:space="preserve">). Для оформления подвала и бургер-меню веб-сайта выбран </w:t>
      </w:r>
      <w:proofErr w:type="spellStart"/>
      <w:r w:rsidR="00DD1CB7">
        <w:rPr>
          <w:rFonts w:eastAsia="Calibri" w:cs="Times New Roman"/>
          <w:bCs/>
          <w:lang w:eastAsia="ru-RU"/>
        </w:rPr>
        <w:t>кобальтово</w:t>
      </w:r>
      <w:proofErr w:type="spellEnd"/>
      <w:r w:rsidR="00DD1CB7">
        <w:rPr>
          <w:rFonts w:eastAsia="Calibri" w:cs="Times New Roman"/>
          <w:bCs/>
          <w:lang w:eastAsia="ru-RU"/>
        </w:rPr>
        <w:t>-синий (</w:t>
      </w:r>
      <w:r w:rsidR="00DD1CB7" w:rsidRPr="00746974">
        <w:rPr>
          <w:rFonts w:eastAsia="Calibri" w:cs="Times New Roman"/>
          <w:bCs/>
          <w:lang w:eastAsia="ru-RU"/>
        </w:rPr>
        <w:t>#191d3a</w:t>
      </w:r>
      <w:r w:rsidR="00DD1CB7">
        <w:rPr>
          <w:rFonts w:eastAsia="Calibri" w:cs="Times New Roman"/>
          <w:bCs/>
          <w:lang w:eastAsia="ru-RU"/>
        </w:rPr>
        <w:t>).</w:t>
      </w:r>
      <w:r w:rsidR="00153C22" w:rsidRPr="008D618C">
        <w:t xml:space="preserve"> Такое цветовое сочетание позволяет сделать </w:t>
      </w:r>
      <w:r w:rsidR="008A2BCC" w:rsidRPr="008D618C">
        <w:t>яркий и необычный веб-проект.</w:t>
      </w:r>
    </w:p>
    <w:p w14:paraId="002775F6" w14:textId="495B2B57" w:rsidR="009B1A10" w:rsidRPr="00DD1CB7" w:rsidRDefault="006D4BDD" w:rsidP="000A479F">
      <w:pPr>
        <w:pStyle w:val="af0"/>
        <w:rPr>
          <w:highlight w:val="yellow"/>
        </w:rPr>
      </w:pPr>
      <w:r w:rsidRPr="00DD1CB7">
        <w:rPr>
          <w:noProof/>
          <w:highlight w:val="yellow"/>
        </w:rPr>
        <w:drawing>
          <wp:inline distT="0" distB="0" distL="0" distR="0" wp14:anchorId="60EBCC14" wp14:editId="51011313">
            <wp:extent cx="1467005" cy="1384935"/>
            <wp:effectExtent l="0" t="0" r="0" b="5715"/>
            <wp:docPr id="793279510" name="Рисунок 1" descr="Изображение выглядит как бел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9510" name="Рисунок 1" descr="Изображение выглядит как белый, дизайн&#10;&#10;Контент, сгенерированный ИИ, может содержать ошибки."/>
                    <pic:cNvPicPr/>
                  </pic:nvPicPr>
                  <pic:blipFill>
                    <a:blip r:embed="rId18"/>
                    <a:stretch>
                      <a:fillRect/>
                    </a:stretch>
                  </pic:blipFill>
                  <pic:spPr>
                    <a:xfrm>
                      <a:off x="0" y="0"/>
                      <a:ext cx="1470965" cy="1388674"/>
                    </a:xfrm>
                    <a:prstGeom prst="rect">
                      <a:avLst/>
                    </a:prstGeom>
                  </pic:spPr>
                </pic:pic>
              </a:graphicData>
            </a:graphic>
          </wp:inline>
        </w:drawing>
      </w:r>
      <w:r w:rsidR="00C90852" w:rsidRPr="00DD1CB7">
        <w:rPr>
          <w:highlight w:val="yellow"/>
        </w:rPr>
        <w:t xml:space="preserve">     </w:t>
      </w:r>
      <w:r w:rsidR="009E41F7" w:rsidRPr="00DD1CB7">
        <w:rPr>
          <w:noProof/>
          <w:highlight w:val="yellow"/>
        </w:rPr>
        <w:drawing>
          <wp:inline distT="0" distB="0" distL="0" distR="0" wp14:anchorId="01475FA2" wp14:editId="2A2C862C">
            <wp:extent cx="1417320" cy="1380266"/>
            <wp:effectExtent l="0" t="0" r="0" b="0"/>
            <wp:docPr id="1363036718" name="Рисунок 1" descr="Изображение выглядит как фиолетовый, Сирень, Фиолетовый, сини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718" name="Рисунок 1" descr="Изображение выглядит как фиолетовый, Сирень, Фиолетовый, синий&#10;&#10;Контент, сгенерированный ИИ, может содержать ошибки."/>
                    <pic:cNvPicPr/>
                  </pic:nvPicPr>
                  <pic:blipFill>
                    <a:blip r:embed="rId19"/>
                    <a:stretch>
                      <a:fillRect/>
                    </a:stretch>
                  </pic:blipFill>
                  <pic:spPr>
                    <a:xfrm>
                      <a:off x="0" y="0"/>
                      <a:ext cx="1426093" cy="1388810"/>
                    </a:xfrm>
                    <a:prstGeom prst="rect">
                      <a:avLst/>
                    </a:prstGeom>
                  </pic:spPr>
                </pic:pic>
              </a:graphicData>
            </a:graphic>
          </wp:inline>
        </w:drawing>
      </w:r>
      <w:r w:rsidR="00956CCA" w:rsidRPr="00DD1CB7">
        <w:rPr>
          <w:highlight w:val="yellow"/>
        </w:rPr>
        <w:t xml:space="preserve"> </w:t>
      </w:r>
      <w:r w:rsidR="00C90852" w:rsidRPr="00DD1CB7">
        <w:rPr>
          <w:highlight w:val="yellow"/>
        </w:rPr>
        <w:t xml:space="preserve">    </w:t>
      </w:r>
      <w:r w:rsidR="009E41F7" w:rsidRPr="00DD1CB7">
        <w:rPr>
          <w:noProof/>
          <w:highlight w:val="yellow"/>
        </w:rPr>
        <w:drawing>
          <wp:inline distT="0" distB="0" distL="0" distR="0" wp14:anchorId="1CD88CAC" wp14:editId="55621737">
            <wp:extent cx="1374586" cy="1353373"/>
            <wp:effectExtent l="0" t="0" r="0" b="0"/>
            <wp:docPr id="1362741780" name="Рисунок 1" descr="Изображение выглядит как красный, розов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41780" name="Рисунок 1" descr="Изображение выглядит как красный, розовый&#10;&#10;Контент, сгенерированный ИИ, может содержать ошибки."/>
                    <pic:cNvPicPr/>
                  </pic:nvPicPr>
                  <pic:blipFill>
                    <a:blip r:embed="rId20"/>
                    <a:stretch>
                      <a:fillRect/>
                    </a:stretch>
                  </pic:blipFill>
                  <pic:spPr>
                    <a:xfrm>
                      <a:off x="0" y="0"/>
                      <a:ext cx="1384388" cy="1363024"/>
                    </a:xfrm>
                    <a:prstGeom prst="rect">
                      <a:avLst/>
                    </a:prstGeom>
                  </pic:spPr>
                </pic:pic>
              </a:graphicData>
            </a:graphic>
          </wp:inline>
        </w:drawing>
      </w:r>
      <w:r w:rsidR="00DD1CB7" w:rsidRPr="00DD1CB7">
        <w:rPr>
          <w:noProof/>
          <w:highlight w:val="yellow"/>
        </w:rPr>
        <w:t xml:space="preserve">    </w:t>
      </w:r>
      <w:r w:rsidR="00DD1CB7" w:rsidRPr="00DD1CB7">
        <w:rPr>
          <w:noProof/>
          <w:highlight w:val="yellow"/>
        </w:rPr>
        <w:drawing>
          <wp:inline distT="0" distB="0" distL="0" distR="0" wp14:anchorId="2ACD586A" wp14:editId="22C59867">
            <wp:extent cx="1481590" cy="1340485"/>
            <wp:effectExtent l="0" t="0" r="4445" b="0"/>
            <wp:docPr id="306609350" name="Рисунок 1" descr="Изображение выглядит как синий, Цвет электр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9350" name="Рисунок 1" descr="Изображение выглядит как синий, Цвет электрик, снимок экрана&#10;&#10;Контент, сгенерированный ИИ, может содержать ошибки."/>
                    <pic:cNvPicPr/>
                  </pic:nvPicPr>
                  <pic:blipFill>
                    <a:blip r:embed="rId21"/>
                    <a:stretch>
                      <a:fillRect/>
                    </a:stretch>
                  </pic:blipFill>
                  <pic:spPr>
                    <a:xfrm>
                      <a:off x="0" y="0"/>
                      <a:ext cx="1490385" cy="1348442"/>
                    </a:xfrm>
                    <a:prstGeom prst="rect">
                      <a:avLst/>
                    </a:prstGeom>
                  </pic:spPr>
                </pic:pic>
              </a:graphicData>
            </a:graphic>
          </wp:inline>
        </w:drawing>
      </w:r>
    </w:p>
    <w:p w14:paraId="4C4842E1" w14:textId="16CB5446" w:rsidR="00DD1CB7" w:rsidRPr="00746974" w:rsidRDefault="00DD1CB7" w:rsidP="00DD1CB7">
      <w:pPr>
        <w:spacing w:after="0" w:line="240" w:lineRule="auto"/>
        <w:ind w:firstLine="720"/>
        <w:rPr>
          <w:rFonts w:ascii="Times New Roman" w:eastAsia="Calibri" w:hAnsi="Times New Roman" w:cs="Times New Roman"/>
          <w:bCs/>
          <w:sz w:val="28"/>
          <w:szCs w:val="28"/>
          <w:lang w:eastAsia="ru-RU"/>
        </w:rPr>
      </w:pPr>
      <w:r w:rsidRPr="00EA2492">
        <w:rPr>
          <w:rFonts w:ascii="Times New Roman" w:eastAsia="Calibri" w:hAnsi="Times New Roman" w:cs="Times New Roman"/>
          <w:bCs/>
          <w:sz w:val="28"/>
          <w:szCs w:val="28"/>
          <w:highlight w:val="yellow"/>
          <w:lang w:eastAsia="ru-RU"/>
        </w:rPr>
        <w:t>#f8f9fd</w:t>
      </w:r>
      <w:r w:rsidRPr="00EA2492">
        <w:rPr>
          <w:rFonts w:ascii="Times New Roman" w:eastAsia="Calibri" w:hAnsi="Times New Roman" w:cs="Times New Roman"/>
          <w:bCs/>
          <w:sz w:val="28"/>
          <w:szCs w:val="28"/>
          <w:highlight w:val="yellow"/>
          <w:lang w:eastAsia="ru-RU"/>
        </w:rPr>
        <w:tab/>
      </w:r>
      <w:r w:rsidRPr="00EA2492">
        <w:rPr>
          <w:rFonts w:ascii="Times New Roman" w:eastAsia="Calibri" w:hAnsi="Times New Roman" w:cs="Times New Roman"/>
          <w:bCs/>
          <w:sz w:val="28"/>
          <w:szCs w:val="28"/>
          <w:highlight w:val="yellow"/>
          <w:lang w:eastAsia="ru-RU"/>
        </w:rPr>
        <w:tab/>
      </w:r>
      <w:r w:rsidR="008A5A0D">
        <w:rPr>
          <w:rFonts w:ascii="Times New Roman" w:eastAsia="Calibri" w:hAnsi="Times New Roman" w:cs="Times New Roman"/>
          <w:bCs/>
          <w:sz w:val="28"/>
          <w:szCs w:val="28"/>
          <w:highlight w:val="yellow"/>
          <w:lang w:eastAsia="ru-RU"/>
        </w:rPr>
        <w:t xml:space="preserve">      </w:t>
      </w:r>
      <w:r w:rsidRPr="00EA2492">
        <w:rPr>
          <w:rFonts w:ascii="Times New Roman" w:eastAsia="Calibri" w:hAnsi="Times New Roman" w:cs="Times New Roman"/>
          <w:bCs/>
          <w:sz w:val="28"/>
          <w:szCs w:val="28"/>
          <w:highlight w:val="yellow"/>
          <w:lang w:eastAsia="ru-RU"/>
        </w:rPr>
        <w:t>#4a11a8</w:t>
      </w:r>
      <w:r w:rsidRPr="00EA2492">
        <w:rPr>
          <w:rFonts w:ascii="Times New Roman" w:eastAsia="Calibri" w:hAnsi="Times New Roman" w:cs="Times New Roman"/>
          <w:bCs/>
          <w:sz w:val="28"/>
          <w:szCs w:val="28"/>
          <w:highlight w:val="yellow"/>
          <w:lang w:eastAsia="ru-RU"/>
        </w:rPr>
        <w:tab/>
      </w:r>
      <w:r w:rsidRPr="00EA2492">
        <w:rPr>
          <w:rFonts w:ascii="Times New Roman" w:eastAsia="Calibri" w:hAnsi="Times New Roman" w:cs="Times New Roman"/>
          <w:bCs/>
          <w:sz w:val="28"/>
          <w:szCs w:val="28"/>
          <w:highlight w:val="yellow"/>
          <w:lang w:eastAsia="ru-RU"/>
        </w:rPr>
        <w:tab/>
      </w:r>
      <w:r w:rsidRPr="00EA2492">
        <w:rPr>
          <w:rFonts w:ascii="Times New Roman" w:eastAsia="Calibri" w:hAnsi="Times New Roman" w:cs="Times New Roman"/>
          <w:bCs/>
          <w:sz w:val="28"/>
          <w:szCs w:val="28"/>
          <w:highlight w:val="yellow"/>
          <w:lang w:eastAsia="ru-RU"/>
        </w:rPr>
        <w:tab/>
      </w:r>
      <w:r w:rsidR="008A5A0D">
        <w:rPr>
          <w:rFonts w:ascii="Times New Roman" w:eastAsia="Calibri" w:hAnsi="Times New Roman" w:cs="Times New Roman"/>
          <w:bCs/>
          <w:sz w:val="28"/>
          <w:szCs w:val="28"/>
          <w:highlight w:val="yellow"/>
          <w:lang w:eastAsia="ru-RU"/>
        </w:rPr>
        <w:t xml:space="preserve">  </w:t>
      </w:r>
      <w:r w:rsidRPr="00EA2492">
        <w:rPr>
          <w:rFonts w:ascii="Times New Roman" w:eastAsia="Calibri" w:hAnsi="Times New Roman" w:cs="Times New Roman"/>
          <w:bCs/>
          <w:sz w:val="28"/>
          <w:szCs w:val="28"/>
          <w:highlight w:val="yellow"/>
          <w:lang w:eastAsia="ru-RU"/>
        </w:rPr>
        <w:t>#ff3366</w:t>
      </w:r>
      <w:r w:rsidRPr="00EA2492">
        <w:rPr>
          <w:rFonts w:ascii="Times New Roman" w:eastAsia="Calibri" w:hAnsi="Times New Roman" w:cs="Times New Roman"/>
          <w:bCs/>
          <w:sz w:val="28"/>
          <w:szCs w:val="28"/>
          <w:highlight w:val="yellow"/>
          <w:lang w:eastAsia="ru-RU"/>
        </w:rPr>
        <w:tab/>
      </w:r>
      <w:r w:rsidRPr="00EA2492">
        <w:rPr>
          <w:rFonts w:ascii="Times New Roman" w:eastAsia="Calibri" w:hAnsi="Times New Roman" w:cs="Times New Roman"/>
          <w:bCs/>
          <w:sz w:val="28"/>
          <w:szCs w:val="28"/>
          <w:highlight w:val="yellow"/>
          <w:lang w:eastAsia="ru-RU"/>
        </w:rPr>
        <w:tab/>
      </w:r>
      <w:r w:rsidR="008A5A0D">
        <w:rPr>
          <w:rFonts w:ascii="Times New Roman" w:eastAsia="Calibri" w:hAnsi="Times New Roman" w:cs="Times New Roman"/>
          <w:bCs/>
          <w:sz w:val="28"/>
          <w:szCs w:val="28"/>
          <w:highlight w:val="yellow"/>
          <w:lang w:eastAsia="ru-RU"/>
        </w:rPr>
        <w:t xml:space="preserve">       </w:t>
      </w:r>
      <w:r w:rsidRPr="00EA2492">
        <w:rPr>
          <w:rFonts w:ascii="Times New Roman" w:eastAsia="Calibri" w:hAnsi="Times New Roman" w:cs="Times New Roman"/>
          <w:bCs/>
          <w:sz w:val="28"/>
          <w:szCs w:val="28"/>
          <w:highlight w:val="yellow"/>
          <w:lang w:eastAsia="ru-RU"/>
        </w:rPr>
        <w:t>#191d3a</w:t>
      </w:r>
    </w:p>
    <w:p w14:paraId="33B63E0A" w14:textId="48853EE7" w:rsidR="00C90852" w:rsidRPr="008D618C" w:rsidRDefault="00C90852" w:rsidP="000A479F">
      <w:pPr>
        <w:pStyle w:val="af1"/>
      </w:pPr>
      <w:r w:rsidRPr="00DD1CB7">
        <w:rPr>
          <w:highlight w:val="yellow"/>
        </w:rPr>
        <w:t xml:space="preserve">Рисунок </w:t>
      </w:r>
      <w:r w:rsidR="008972A3" w:rsidRPr="00DD1CB7">
        <w:rPr>
          <w:highlight w:val="yellow"/>
        </w:rPr>
        <w:t xml:space="preserve">2.1 </w:t>
      </w:r>
      <w:r w:rsidR="00C54846" w:rsidRPr="00DD1CB7">
        <w:rPr>
          <w:highlight w:val="yellow"/>
        </w:rPr>
        <w:t>–</w:t>
      </w:r>
      <w:r w:rsidR="008972A3" w:rsidRPr="00DD1CB7">
        <w:rPr>
          <w:highlight w:val="yellow"/>
        </w:rPr>
        <w:t xml:space="preserve"> </w:t>
      </w:r>
      <w:r w:rsidR="00C54846" w:rsidRPr="00DD1CB7">
        <w:rPr>
          <w:highlight w:val="yellow"/>
        </w:rPr>
        <w:t>Выбранные цвета для оформления веб-страницы</w:t>
      </w:r>
    </w:p>
    <w:p w14:paraId="3301BD7F" w14:textId="77777777" w:rsidR="00612595" w:rsidRDefault="00612595" w:rsidP="0001488D">
      <w:pPr>
        <w:pStyle w:val="021"/>
        <w:rPr>
          <w:rFonts w:eastAsia="Calibri"/>
          <w:lang w:eastAsia="ru-RU"/>
        </w:rPr>
      </w:pPr>
      <w:bookmarkStart w:id="29" w:name="_Toc199415745"/>
      <w:r w:rsidRPr="00612595">
        <w:rPr>
          <w:rFonts w:eastAsia="Calibri"/>
          <w:lang w:eastAsia="ru-RU"/>
        </w:rPr>
        <w:t>2.3. Выбор шрифтового оформления</w:t>
      </w:r>
      <w:bookmarkEnd w:id="29"/>
    </w:p>
    <w:p w14:paraId="5CD6DE98" w14:textId="61DDA96D" w:rsidR="00801A00" w:rsidRDefault="005A00BE" w:rsidP="008D618C">
      <w:pPr>
        <w:pStyle w:val="Maintext"/>
        <w:rPr>
          <w:lang w:eastAsia="ru-RU"/>
        </w:rPr>
      </w:pPr>
      <w:r>
        <w:rPr>
          <w:lang w:eastAsia="ru-RU"/>
        </w:rPr>
        <w:t xml:space="preserve">Для курсового проекта был выбран </w:t>
      </w:r>
      <w:r w:rsidR="001D58F9">
        <w:rPr>
          <w:lang w:eastAsia="ru-RU"/>
        </w:rPr>
        <w:t xml:space="preserve">минималистичный </w:t>
      </w:r>
      <w:r>
        <w:rPr>
          <w:lang w:eastAsia="ru-RU"/>
        </w:rPr>
        <w:t>шрифт</w:t>
      </w:r>
      <w:r w:rsidR="007866B8" w:rsidRPr="007866B8">
        <w:rPr>
          <w:lang w:eastAsia="ru-RU"/>
        </w:rPr>
        <w:t xml:space="preserve"> </w:t>
      </w:r>
      <w:proofErr w:type="spellStart"/>
      <w:r w:rsidR="007866B8" w:rsidRPr="007866B8">
        <w:rPr>
          <w:lang w:eastAsia="ru-RU"/>
        </w:rPr>
        <w:t>Montserra</w:t>
      </w:r>
      <w:proofErr w:type="spellEnd"/>
      <w:r w:rsidR="007866B8">
        <w:rPr>
          <w:lang w:val="en-US" w:eastAsia="ru-RU"/>
        </w:rPr>
        <w:t>t</w:t>
      </w:r>
      <w:r w:rsidR="0002169F">
        <w:rPr>
          <w:lang w:eastAsia="ru-RU"/>
        </w:rPr>
        <w:t xml:space="preserve"> в соответствии с рисунком </w:t>
      </w:r>
      <w:r w:rsidR="00093D56">
        <w:rPr>
          <w:lang w:eastAsia="ru-RU"/>
        </w:rPr>
        <w:t>2.2. Размер шрифта адаптиру</w:t>
      </w:r>
      <w:r w:rsidR="00F50C39">
        <w:rPr>
          <w:lang w:eastAsia="ru-RU"/>
        </w:rPr>
        <w:t>ется под ширину экрана.</w:t>
      </w:r>
    </w:p>
    <w:p w14:paraId="6112753B" w14:textId="24026A7E" w:rsidR="00476C72" w:rsidRPr="00280592" w:rsidRDefault="00280592" w:rsidP="000A479F">
      <w:pPr>
        <w:pStyle w:val="af0"/>
        <w:rPr>
          <w:lang w:val="en-US" w:eastAsia="ru-RU"/>
        </w:rPr>
      </w:pPr>
      <w:r w:rsidRPr="00280592">
        <w:rPr>
          <w:noProof/>
          <w:lang w:val="en-US" w:eastAsia="ru-RU"/>
        </w:rPr>
        <w:drawing>
          <wp:inline distT="0" distB="0" distL="0" distR="0" wp14:anchorId="0BBC244A" wp14:editId="76490719">
            <wp:extent cx="3210373" cy="800212"/>
            <wp:effectExtent l="0" t="0" r="0" b="0"/>
            <wp:docPr id="1099284556" name="Рисунок 1" descr="Изображение выглядит как Шрифт, белый, текст,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84556" name="Рисунок 1" descr="Изображение выглядит как Шрифт, белый, текст, типография&#10;&#10;Контент, сгенерированный ИИ, может содержать ошибки."/>
                    <pic:cNvPicPr/>
                  </pic:nvPicPr>
                  <pic:blipFill>
                    <a:blip r:embed="rId22"/>
                    <a:stretch>
                      <a:fillRect/>
                    </a:stretch>
                  </pic:blipFill>
                  <pic:spPr>
                    <a:xfrm>
                      <a:off x="0" y="0"/>
                      <a:ext cx="3210373" cy="800212"/>
                    </a:xfrm>
                    <a:prstGeom prst="rect">
                      <a:avLst/>
                    </a:prstGeom>
                  </pic:spPr>
                </pic:pic>
              </a:graphicData>
            </a:graphic>
          </wp:inline>
        </w:drawing>
      </w:r>
    </w:p>
    <w:p w14:paraId="1F4CA95C" w14:textId="77777777" w:rsidR="000A479F" w:rsidRDefault="00476C72" w:rsidP="000A479F">
      <w:pPr>
        <w:pStyle w:val="af1"/>
        <w:rPr>
          <w:lang w:eastAsia="ru-RU"/>
        </w:rPr>
      </w:pPr>
      <w:r>
        <w:rPr>
          <w:lang w:eastAsia="ru-RU"/>
        </w:rPr>
        <w:t xml:space="preserve">Рисунок 2.2 </w:t>
      </w:r>
      <w:r w:rsidR="00434ED8">
        <w:rPr>
          <w:lang w:eastAsia="ru-RU"/>
        </w:rPr>
        <w:t>–</w:t>
      </w:r>
      <w:r>
        <w:rPr>
          <w:lang w:eastAsia="ru-RU"/>
        </w:rPr>
        <w:t xml:space="preserve"> </w:t>
      </w:r>
      <w:r w:rsidR="00434ED8">
        <w:rPr>
          <w:lang w:eastAsia="ru-RU"/>
        </w:rPr>
        <w:t>Демонстрация</w:t>
      </w:r>
      <w:r w:rsidR="00434ED8" w:rsidRPr="00434ED8">
        <w:rPr>
          <w:lang w:eastAsia="ru-RU"/>
        </w:rPr>
        <w:t xml:space="preserve"> </w:t>
      </w:r>
      <w:r w:rsidR="00280592" w:rsidRPr="00280592">
        <w:rPr>
          <w:lang w:eastAsia="ru-RU"/>
        </w:rPr>
        <w:t xml:space="preserve">шрифта </w:t>
      </w:r>
      <w:proofErr w:type="spellStart"/>
      <w:r w:rsidR="00280592" w:rsidRPr="00280592">
        <w:rPr>
          <w:lang w:eastAsia="ru-RU"/>
        </w:rPr>
        <w:t>Montserra</w:t>
      </w:r>
      <w:proofErr w:type="spellEnd"/>
      <w:r w:rsidR="00280592">
        <w:rPr>
          <w:lang w:val="en-US" w:eastAsia="ru-RU"/>
        </w:rPr>
        <w:t>t</w:t>
      </w:r>
    </w:p>
    <w:p w14:paraId="64CF8CFF" w14:textId="139A3E17" w:rsidR="00612595" w:rsidRPr="00A565D0" w:rsidRDefault="00612595" w:rsidP="000A479F">
      <w:pPr>
        <w:pStyle w:val="021"/>
        <w:rPr>
          <w:rFonts w:eastAsia="Calibri"/>
          <w:lang w:eastAsia="ru-RU"/>
        </w:rPr>
      </w:pPr>
      <w:bookmarkStart w:id="30" w:name="_Toc199415746"/>
      <w:r w:rsidRPr="00612595">
        <w:rPr>
          <w:rFonts w:eastAsia="Calibri"/>
          <w:lang w:eastAsia="ru-RU"/>
        </w:rPr>
        <w:t>2.4. Разработка логотипа</w:t>
      </w:r>
      <w:bookmarkEnd w:id="30"/>
    </w:p>
    <w:p w14:paraId="41B21B4C" w14:textId="5C380378" w:rsidR="004E6E8D" w:rsidRPr="00B332A6" w:rsidRDefault="00EA6ED6" w:rsidP="008D618C">
      <w:pPr>
        <w:pStyle w:val="Maintext"/>
        <w:rPr>
          <w:lang w:eastAsia="ru-RU"/>
        </w:rPr>
      </w:pPr>
      <w:r>
        <w:rPr>
          <w:lang w:eastAsia="ru-RU"/>
        </w:rPr>
        <w:lastRenderedPageBreak/>
        <w:t>Логотип веб-сайта представлен на рисунке 2.3. Разработа</w:t>
      </w:r>
      <w:r w:rsidR="00C54B5A">
        <w:rPr>
          <w:lang w:eastAsia="ru-RU"/>
        </w:rPr>
        <w:t>но</w:t>
      </w:r>
      <w:r>
        <w:rPr>
          <w:lang w:eastAsia="ru-RU"/>
        </w:rPr>
        <w:t xml:space="preserve"> в приложении</w:t>
      </w:r>
      <w:r w:rsidR="001442F8" w:rsidRPr="001442F8">
        <w:t xml:space="preserve"> </w:t>
      </w:r>
      <w:r w:rsidR="001442F8">
        <w:rPr>
          <w:lang w:val="en-US" w:eastAsia="ru-RU"/>
        </w:rPr>
        <w:t>A</w:t>
      </w:r>
      <w:proofErr w:type="spellStart"/>
      <w:r w:rsidR="001442F8" w:rsidRPr="001442F8">
        <w:rPr>
          <w:lang w:eastAsia="ru-RU"/>
        </w:rPr>
        <w:t>dobe</w:t>
      </w:r>
      <w:proofErr w:type="spellEnd"/>
      <w:r w:rsidR="001442F8" w:rsidRPr="001442F8">
        <w:rPr>
          <w:lang w:eastAsia="ru-RU"/>
        </w:rPr>
        <w:t xml:space="preserve"> </w:t>
      </w:r>
      <w:r w:rsidR="001442F8">
        <w:rPr>
          <w:lang w:val="en-US" w:eastAsia="ru-RU"/>
        </w:rPr>
        <w:t>I</w:t>
      </w:r>
      <w:proofErr w:type="spellStart"/>
      <w:r w:rsidR="001442F8" w:rsidRPr="001442F8">
        <w:rPr>
          <w:lang w:eastAsia="ru-RU"/>
        </w:rPr>
        <w:t>llustrator</w:t>
      </w:r>
      <w:proofErr w:type="spellEnd"/>
      <w:r w:rsidR="00B332A6">
        <w:rPr>
          <w:lang w:eastAsia="ru-RU"/>
        </w:rPr>
        <w:t>, является минималистичным и делает сайт узнаваемым.</w:t>
      </w:r>
    </w:p>
    <w:p w14:paraId="0D67CCE9" w14:textId="44A99FFD" w:rsidR="00F905C5" w:rsidRDefault="004E6E8D" w:rsidP="000A479F">
      <w:pPr>
        <w:pStyle w:val="af0"/>
        <w:rPr>
          <w:lang w:eastAsia="ru-RU"/>
        </w:rPr>
      </w:pPr>
      <w:r w:rsidRPr="004E6E8D">
        <w:rPr>
          <w:noProof/>
          <w:lang w:val="en-US" w:eastAsia="ru-RU"/>
        </w:rPr>
        <w:drawing>
          <wp:inline distT="0" distB="0" distL="0" distR="0" wp14:anchorId="3A6B80D5" wp14:editId="58426C43">
            <wp:extent cx="2514951" cy="571580"/>
            <wp:effectExtent l="0" t="0" r="0" b="0"/>
            <wp:docPr id="1846112973" name="Рисунок 1" descr="Изображение выглядит как Шрифт, Графика, Цвет электрик, графически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2973" name="Рисунок 1" descr="Изображение выглядит как Шрифт, Графика, Цвет электрик, графический дизайн&#10;&#10;Контент, сгенерированный ИИ, может содержать ошибки."/>
                    <pic:cNvPicPr/>
                  </pic:nvPicPr>
                  <pic:blipFill>
                    <a:blip r:embed="rId23"/>
                    <a:stretch>
                      <a:fillRect/>
                    </a:stretch>
                  </pic:blipFill>
                  <pic:spPr>
                    <a:xfrm>
                      <a:off x="0" y="0"/>
                      <a:ext cx="2514951" cy="571580"/>
                    </a:xfrm>
                    <a:prstGeom prst="rect">
                      <a:avLst/>
                    </a:prstGeom>
                  </pic:spPr>
                </pic:pic>
              </a:graphicData>
            </a:graphic>
          </wp:inline>
        </w:drawing>
      </w:r>
    </w:p>
    <w:p w14:paraId="70569F57" w14:textId="7244607D" w:rsidR="00B332A6" w:rsidRPr="00B332A6" w:rsidRDefault="00B332A6" w:rsidP="000A479F">
      <w:pPr>
        <w:pStyle w:val="af1"/>
        <w:rPr>
          <w:lang w:eastAsia="ru-RU"/>
        </w:rPr>
      </w:pPr>
      <w:r>
        <w:rPr>
          <w:lang w:eastAsia="ru-RU"/>
        </w:rPr>
        <w:t>Рисунок 2.3 – Логотип веб-сайта</w:t>
      </w:r>
    </w:p>
    <w:p w14:paraId="3D44E95A" w14:textId="77777777" w:rsidR="004C69DF" w:rsidRDefault="00612595" w:rsidP="0001488D">
      <w:pPr>
        <w:pStyle w:val="021"/>
        <w:rPr>
          <w:rFonts w:eastAsia="Calibri"/>
          <w:lang w:eastAsia="ru-RU"/>
        </w:rPr>
      </w:pPr>
      <w:bookmarkStart w:id="31" w:name="_Toc199415747"/>
      <w:r w:rsidRPr="00612595">
        <w:rPr>
          <w:rFonts w:eastAsia="Calibri"/>
          <w:lang w:eastAsia="ru-RU"/>
        </w:rPr>
        <w:t>2.5. Разработка пользовательских элементов</w:t>
      </w:r>
      <w:bookmarkEnd w:id="31"/>
    </w:p>
    <w:p w14:paraId="2E9F280E" w14:textId="101A1096" w:rsidR="004C69DF" w:rsidRPr="008D618C" w:rsidRDefault="004C69DF" w:rsidP="008D618C">
      <w:pPr>
        <w:pStyle w:val="Maintext"/>
      </w:pPr>
      <w:r w:rsidRPr="008D618C">
        <w:t xml:space="preserve">В проекте представлены такие элементы пользовательского интерфейса как </w:t>
      </w:r>
      <w:r w:rsidR="00306164" w:rsidRPr="008D618C">
        <w:t>шапка, подвал, бургер-меню.</w:t>
      </w:r>
      <w:r w:rsidR="00995490" w:rsidRPr="008D618C">
        <w:t xml:space="preserve"> Шапка сайта представлена на рисунке 2.4</w:t>
      </w:r>
      <w:r w:rsidR="00BA0ADA" w:rsidRPr="008D618C">
        <w:t>.</w:t>
      </w:r>
      <w:r w:rsidR="00AF2EC1" w:rsidRPr="008D618C">
        <w:t xml:space="preserve"> Данный раздел </w:t>
      </w:r>
      <w:r w:rsidR="00387178" w:rsidRPr="008D618C">
        <w:t>значительно упрощает навигацию на сайте, позволяя быстро переходить на нужный раздел.</w:t>
      </w:r>
    </w:p>
    <w:p w14:paraId="50D882ED" w14:textId="4625F212" w:rsidR="00BA0ADA" w:rsidRPr="008D618C" w:rsidRDefault="000D3F01" w:rsidP="000A479F">
      <w:pPr>
        <w:pStyle w:val="af0"/>
      </w:pPr>
      <w:r w:rsidRPr="008D618C">
        <w:rPr>
          <w:noProof/>
        </w:rPr>
        <w:drawing>
          <wp:inline distT="0" distB="0" distL="0" distR="0" wp14:anchorId="38C482E4" wp14:editId="03D06E2F">
            <wp:extent cx="6372225" cy="189230"/>
            <wp:effectExtent l="0" t="0" r="9525" b="1270"/>
            <wp:docPr id="1413773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3265" name=""/>
                    <pic:cNvPicPr/>
                  </pic:nvPicPr>
                  <pic:blipFill>
                    <a:blip r:embed="rId24"/>
                    <a:stretch>
                      <a:fillRect/>
                    </a:stretch>
                  </pic:blipFill>
                  <pic:spPr>
                    <a:xfrm>
                      <a:off x="0" y="0"/>
                      <a:ext cx="6372225" cy="189230"/>
                    </a:xfrm>
                    <a:prstGeom prst="rect">
                      <a:avLst/>
                    </a:prstGeom>
                  </pic:spPr>
                </pic:pic>
              </a:graphicData>
            </a:graphic>
          </wp:inline>
        </w:drawing>
      </w:r>
    </w:p>
    <w:p w14:paraId="53528064" w14:textId="602C10CF" w:rsidR="000D3F01" w:rsidRPr="008D618C" w:rsidRDefault="000D3F01" w:rsidP="000A479F">
      <w:pPr>
        <w:pStyle w:val="af1"/>
      </w:pPr>
      <w:r w:rsidRPr="008D618C">
        <w:t xml:space="preserve">Рисунок </w:t>
      </w:r>
      <w:r w:rsidR="00A14BCA" w:rsidRPr="008D618C">
        <w:t xml:space="preserve">2.4 </w:t>
      </w:r>
      <w:r w:rsidR="00675D5D" w:rsidRPr="008D618C">
        <w:t>–</w:t>
      </w:r>
      <w:r w:rsidR="00A14BCA" w:rsidRPr="008D618C">
        <w:t xml:space="preserve"> </w:t>
      </w:r>
      <w:r w:rsidR="00675D5D" w:rsidRPr="008D618C">
        <w:t>Шапка сайта</w:t>
      </w:r>
    </w:p>
    <w:p w14:paraId="76B04BB6" w14:textId="1686B66A" w:rsidR="002F52A4" w:rsidRPr="008D618C" w:rsidRDefault="009246A8" w:rsidP="008D618C">
      <w:pPr>
        <w:pStyle w:val="Maintext"/>
      </w:pPr>
      <w:r w:rsidRPr="008D618C">
        <w:t xml:space="preserve">В </w:t>
      </w:r>
      <w:r w:rsidR="006C0DF7" w:rsidRPr="008D618C">
        <w:t xml:space="preserve">шапке </w:t>
      </w:r>
      <w:r w:rsidRPr="008D618C">
        <w:t>мобильной версии реализовано бургер-меню</w:t>
      </w:r>
      <w:r w:rsidR="006C0DF7" w:rsidRPr="008D618C">
        <w:t xml:space="preserve"> со всеми разделами </w:t>
      </w:r>
      <w:r w:rsidR="002F52A4" w:rsidRPr="008D618C">
        <w:t>веб-сайта. Шапка мобильной версии представлена на рисунке 2.5</w:t>
      </w:r>
    </w:p>
    <w:p w14:paraId="249E50A3" w14:textId="224F17C7" w:rsidR="00624F43" w:rsidRPr="008D618C" w:rsidRDefault="00624F43" w:rsidP="000A479F">
      <w:pPr>
        <w:pStyle w:val="af0"/>
      </w:pPr>
      <w:r w:rsidRPr="008D618C">
        <w:rPr>
          <w:noProof/>
        </w:rPr>
        <w:drawing>
          <wp:inline distT="0" distB="0" distL="0" distR="0" wp14:anchorId="4F5002EF" wp14:editId="0DE516B2">
            <wp:extent cx="1467055" cy="1571844"/>
            <wp:effectExtent l="0" t="0" r="0" b="0"/>
            <wp:docPr id="992022036"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22036"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25"/>
                    <a:stretch>
                      <a:fillRect/>
                    </a:stretch>
                  </pic:blipFill>
                  <pic:spPr>
                    <a:xfrm>
                      <a:off x="0" y="0"/>
                      <a:ext cx="1467055" cy="1571844"/>
                    </a:xfrm>
                    <a:prstGeom prst="rect">
                      <a:avLst/>
                    </a:prstGeom>
                  </pic:spPr>
                </pic:pic>
              </a:graphicData>
            </a:graphic>
          </wp:inline>
        </w:drawing>
      </w:r>
    </w:p>
    <w:p w14:paraId="4599B2CB" w14:textId="0B050FD3" w:rsidR="00624F43" w:rsidRPr="008A5A0D" w:rsidRDefault="00624F43" w:rsidP="000A479F">
      <w:pPr>
        <w:pStyle w:val="af1"/>
      </w:pPr>
      <w:r w:rsidRPr="008D618C">
        <w:t>Рисунок 2.5 – Бургер-меню для мобильной версии</w:t>
      </w:r>
    </w:p>
    <w:p w14:paraId="59E7FD4A" w14:textId="345D90E7" w:rsidR="00DD1CB7" w:rsidRPr="00DD1CB7" w:rsidRDefault="00DD1CB7" w:rsidP="008A5A0D">
      <w:pPr>
        <w:pStyle w:val="Maintext"/>
        <w:rPr>
          <w:highlight w:val="yellow"/>
          <w:lang w:eastAsia="ru-RU"/>
        </w:rPr>
      </w:pPr>
      <w:r w:rsidRPr="00DD1CB7">
        <w:rPr>
          <w:highlight w:val="yellow"/>
          <w:lang w:eastAsia="ru-RU"/>
        </w:rPr>
        <w:t>Подвал сайта – блок сайта, размещённый на рисунке 2.6, в котором размещены ссылки на все важные ресурсы.</w:t>
      </w:r>
    </w:p>
    <w:p w14:paraId="33ECF752" w14:textId="77777777" w:rsidR="00DD1CB7" w:rsidRPr="00DD1CB7" w:rsidRDefault="00DD1CB7" w:rsidP="008A5A0D">
      <w:pPr>
        <w:pStyle w:val="af0"/>
        <w:rPr>
          <w:highlight w:val="yellow"/>
          <w:lang w:eastAsia="ru-RU"/>
        </w:rPr>
      </w:pPr>
      <w:r w:rsidRPr="00DD1CB7">
        <w:rPr>
          <w:noProof/>
          <w:highlight w:val="yellow"/>
          <w:lang w:eastAsia="ru-RU"/>
        </w:rPr>
        <w:drawing>
          <wp:inline distT="0" distB="0" distL="0" distR="0" wp14:anchorId="2DED4327" wp14:editId="02360D95">
            <wp:extent cx="6125689" cy="1341120"/>
            <wp:effectExtent l="0" t="0" r="8890" b="0"/>
            <wp:docPr id="1793524856"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4856" name="Рисунок 1" descr="Изображение выглядит как текст, снимок экрана, Шрифт&#10;&#10;Контент, сгенерированный ИИ, может содержать ошибки."/>
                    <pic:cNvPicPr/>
                  </pic:nvPicPr>
                  <pic:blipFill>
                    <a:blip r:embed="rId26"/>
                    <a:stretch>
                      <a:fillRect/>
                    </a:stretch>
                  </pic:blipFill>
                  <pic:spPr>
                    <a:xfrm>
                      <a:off x="0" y="0"/>
                      <a:ext cx="6128001" cy="1341626"/>
                    </a:xfrm>
                    <a:prstGeom prst="rect">
                      <a:avLst/>
                    </a:prstGeom>
                  </pic:spPr>
                </pic:pic>
              </a:graphicData>
            </a:graphic>
          </wp:inline>
        </w:drawing>
      </w:r>
    </w:p>
    <w:p w14:paraId="614BEFE6" w14:textId="772B080C" w:rsidR="00DD1CB7" w:rsidRPr="008A5A0D" w:rsidRDefault="00DD1CB7" w:rsidP="008A5A0D">
      <w:pPr>
        <w:pStyle w:val="Maintext"/>
        <w:rPr>
          <w:lang w:eastAsia="ru-RU"/>
        </w:rPr>
      </w:pPr>
      <w:r w:rsidRPr="00DD1CB7">
        <w:rPr>
          <w:highlight w:val="yellow"/>
          <w:lang w:eastAsia="ru-RU"/>
        </w:rPr>
        <w:t>Рисунок 2.6 – Подвал веб-сайта</w:t>
      </w:r>
    </w:p>
    <w:p w14:paraId="7BB6D3CE" w14:textId="1E7AEC1E" w:rsidR="00675D5D" w:rsidRPr="008A5A0D" w:rsidRDefault="00612595" w:rsidP="008A5A0D">
      <w:pPr>
        <w:pStyle w:val="021"/>
      </w:pPr>
      <w:bookmarkStart w:id="32" w:name="_Toc199415748"/>
      <w:r w:rsidRPr="008A5A0D">
        <w:t>2.6. Разработка спецэффектов</w:t>
      </w:r>
      <w:bookmarkEnd w:id="32"/>
    </w:p>
    <w:p w14:paraId="63FBABB2" w14:textId="14F7DB06" w:rsidR="00DD1CB7" w:rsidRPr="00DD1CB7" w:rsidRDefault="00DD1CB7" w:rsidP="008A5A0D">
      <w:pPr>
        <w:pStyle w:val="Maintext"/>
        <w:rPr>
          <w:highlight w:val="yellow"/>
          <w:lang w:eastAsia="ru-RU"/>
        </w:rPr>
      </w:pPr>
      <w:r w:rsidRPr="00DD1CB7">
        <w:rPr>
          <w:highlight w:val="yellow"/>
          <w:lang w:eastAsia="ru-RU"/>
        </w:rPr>
        <w:lastRenderedPageBreak/>
        <w:t>Эффекты при наведении курсора на карточку маршрута представлены на рисунке 2.7. Они позволяют сделать интерфейс динамичным, увидеть выбранный маршрут</w:t>
      </w:r>
      <w:r w:rsidR="002B4065" w:rsidRPr="008A5A0D">
        <w:rPr>
          <w:highlight w:val="yellow"/>
          <w:lang w:eastAsia="ru-RU"/>
        </w:rPr>
        <w:t xml:space="preserve"> </w:t>
      </w:r>
      <w:r w:rsidRPr="00DD1CB7">
        <w:rPr>
          <w:highlight w:val="yellow"/>
          <w:lang w:eastAsia="ru-RU"/>
        </w:rPr>
        <w:t>.</w:t>
      </w:r>
    </w:p>
    <w:p w14:paraId="48F6C6B2" w14:textId="77777777" w:rsidR="00DD1CB7" w:rsidRPr="00DD1CB7" w:rsidRDefault="00DD1CB7" w:rsidP="008A5A0D">
      <w:pPr>
        <w:pStyle w:val="af0"/>
        <w:rPr>
          <w:noProof/>
          <w:highlight w:val="yellow"/>
        </w:rPr>
      </w:pPr>
      <w:r w:rsidRPr="00DD1CB7">
        <w:rPr>
          <w:noProof/>
          <w:highlight w:val="yellow"/>
          <w:lang w:eastAsia="ru-RU"/>
        </w:rPr>
        <w:drawing>
          <wp:inline distT="0" distB="0" distL="0" distR="0" wp14:anchorId="1EAD08F3" wp14:editId="6F3D047A">
            <wp:extent cx="2552700" cy="986484"/>
            <wp:effectExtent l="0" t="0" r="0" b="4445"/>
            <wp:docPr id="1428342354"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2354"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27"/>
                    <a:stretch>
                      <a:fillRect/>
                    </a:stretch>
                  </pic:blipFill>
                  <pic:spPr>
                    <a:xfrm>
                      <a:off x="0" y="0"/>
                      <a:ext cx="2573100" cy="994368"/>
                    </a:xfrm>
                    <a:prstGeom prst="rect">
                      <a:avLst/>
                    </a:prstGeom>
                  </pic:spPr>
                </pic:pic>
              </a:graphicData>
            </a:graphic>
          </wp:inline>
        </w:drawing>
      </w:r>
      <w:r w:rsidRPr="00DD1CB7">
        <w:rPr>
          <w:noProof/>
          <w:highlight w:val="yellow"/>
        </w:rPr>
        <w:t xml:space="preserve"> </w:t>
      </w:r>
      <w:r w:rsidRPr="00DD1CB7">
        <w:rPr>
          <w:noProof/>
          <w:highlight w:val="yellow"/>
          <w:lang w:eastAsia="ru-RU"/>
        </w:rPr>
        <w:drawing>
          <wp:inline distT="0" distB="0" distL="0" distR="0" wp14:anchorId="12E1B0FD" wp14:editId="774F8657">
            <wp:extent cx="2576723" cy="1010661"/>
            <wp:effectExtent l="0" t="0" r="0" b="0"/>
            <wp:docPr id="407646201" name="Рисунок 1" descr="Изображение выглядит как текст, снимок экрана, Шрифт,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201" name="Рисунок 1" descr="Изображение выглядит как текст, снимок экрана, Шрифт, Бренд&#10;&#10;Контент, сгенерированный ИИ, может содержать ошибки."/>
                    <pic:cNvPicPr/>
                  </pic:nvPicPr>
                  <pic:blipFill>
                    <a:blip r:embed="rId28"/>
                    <a:stretch>
                      <a:fillRect/>
                    </a:stretch>
                  </pic:blipFill>
                  <pic:spPr>
                    <a:xfrm>
                      <a:off x="0" y="0"/>
                      <a:ext cx="2686871" cy="1053864"/>
                    </a:xfrm>
                    <a:prstGeom prst="rect">
                      <a:avLst/>
                    </a:prstGeom>
                  </pic:spPr>
                </pic:pic>
              </a:graphicData>
            </a:graphic>
          </wp:inline>
        </w:drawing>
      </w:r>
    </w:p>
    <w:p w14:paraId="3E317E3F" w14:textId="77777777" w:rsidR="00DD1CB7" w:rsidRPr="00DD1CB7" w:rsidRDefault="00DD1CB7" w:rsidP="008A5A0D">
      <w:pPr>
        <w:pStyle w:val="af1"/>
        <w:rPr>
          <w:highlight w:val="yellow"/>
          <w:lang w:eastAsia="ru-RU"/>
        </w:rPr>
      </w:pPr>
      <w:r w:rsidRPr="00DD1CB7">
        <w:rPr>
          <w:highlight w:val="yellow"/>
          <w:lang w:eastAsia="ru-RU"/>
        </w:rPr>
        <w:t>Рисунок 2.7 – Карточки маршрутов</w:t>
      </w:r>
    </w:p>
    <w:p w14:paraId="0BC4F9BA" w14:textId="77777777" w:rsidR="00DD1CB7" w:rsidRDefault="00DD1CB7" w:rsidP="008A5A0D">
      <w:pPr>
        <w:pStyle w:val="Maintext"/>
        <w:rPr>
          <w:lang w:eastAsia="ru-RU"/>
        </w:rPr>
      </w:pPr>
      <w:r w:rsidRPr="00DD1CB7">
        <w:rPr>
          <w:highlight w:val="yellow"/>
          <w:lang w:eastAsia="ru-RU"/>
        </w:rPr>
        <w:tab/>
        <w:t>На рисунке 2.8 представлены эффекты при выборе маршрута на странице покупки билета.</w:t>
      </w:r>
    </w:p>
    <w:p w14:paraId="4234D726" w14:textId="49F836F5" w:rsidR="00624F43" w:rsidRDefault="00DD1CB7" w:rsidP="008A5A0D">
      <w:pPr>
        <w:pStyle w:val="af0"/>
        <w:rPr>
          <w:lang w:eastAsia="ru-RU"/>
        </w:rPr>
      </w:pPr>
      <w:r w:rsidRPr="001E4E34">
        <w:rPr>
          <w:noProof/>
          <w:lang w:eastAsia="ru-RU"/>
        </w:rPr>
        <w:drawing>
          <wp:inline distT="0" distB="0" distL="0" distR="0" wp14:anchorId="5FC1A87C" wp14:editId="77E93DE3">
            <wp:extent cx="3720054" cy="2085603"/>
            <wp:effectExtent l="0" t="0" r="0" b="0"/>
            <wp:docPr id="2058622890" name="Рисунок 1" descr="Изображение выглядит как текст, снимок экрана,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22890" name="Рисунок 1" descr="Изображение выглядит как текст, снимок экрана, программное обеспечение, мультимедиа&#10;&#10;Контент, сгенерированный ИИ, может содержать ошибки."/>
                    <pic:cNvPicPr/>
                  </pic:nvPicPr>
                  <pic:blipFill>
                    <a:blip r:embed="rId29"/>
                    <a:stretch>
                      <a:fillRect/>
                    </a:stretch>
                  </pic:blipFill>
                  <pic:spPr>
                    <a:xfrm>
                      <a:off x="0" y="0"/>
                      <a:ext cx="3732614" cy="2092645"/>
                    </a:xfrm>
                    <a:prstGeom prst="rect">
                      <a:avLst/>
                    </a:prstGeom>
                  </pic:spPr>
                </pic:pic>
              </a:graphicData>
            </a:graphic>
          </wp:inline>
        </w:drawing>
      </w:r>
    </w:p>
    <w:p w14:paraId="5AF3172F" w14:textId="6CDA2347" w:rsidR="00766F57" w:rsidRPr="00DD1CB7" w:rsidRDefault="00766F57" w:rsidP="008A5A0D">
      <w:pPr>
        <w:pStyle w:val="af1"/>
        <w:rPr>
          <w:lang w:eastAsia="ru-RU"/>
        </w:rPr>
      </w:pPr>
      <w:r>
        <w:rPr>
          <w:lang w:eastAsia="ru-RU"/>
        </w:rPr>
        <w:t>Рисунок 2.8 – Отправка сообщения после заказа билета</w:t>
      </w:r>
    </w:p>
    <w:p w14:paraId="388B5560" w14:textId="332765EF" w:rsidR="00612595" w:rsidRPr="008A5A0D" w:rsidRDefault="00612595" w:rsidP="008A5A0D">
      <w:pPr>
        <w:pStyle w:val="021"/>
      </w:pPr>
      <w:bookmarkStart w:id="33" w:name="_Toc199415749"/>
      <w:r w:rsidRPr="008A5A0D">
        <w:t>2.7. Выводы</w:t>
      </w:r>
      <w:bookmarkEnd w:id="33"/>
    </w:p>
    <w:p w14:paraId="5AE1FAF9" w14:textId="77777777" w:rsidR="00DD1CB7" w:rsidRPr="00F51BE6" w:rsidRDefault="00DD1CB7" w:rsidP="008A5A0D">
      <w:pPr>
        <w:pStyle w:val="Maintext"/>
      </w:pPr>
      <w:r w:rsidRPr="007E41FE">
        <w:t>На текущем этапе разработки уже созданы логотип, прототипы и макеты веб-сайта, что существенно ускорило процесс его верстки. Были проработаны ключевые элементы страниц, такие как навигационное меню, логотип, основной контент, расположение изображений и подвал, а также определен стиль оформления, включая цветовую гамму, шрифты и анимации, придающие сайту динамичность и визуальную привлекательность.</w:t>
      </w:r>
    </w:p>
    <w:p w14:paraId="6BCE35BC" w14:textId="60C13D0F" w:rsidR="00DD1CB7" w:rsidRDefault="00DD1CB7" w:rsidP="008A5A0D">
      <w:pPr>
        <w:pStyle w:val="Maintext"/>
      </w:pPr>
      <w:r w:rsidRPr="007E41FE">
        <w:t>Макеты обеспечили четкое представление структуры сайта, позволив выстроить логическую и визуальную иерархию контента, создать удобную навигацию и интуитивно понятный пользовательский путь. Особое внимание уделялось стилевому оформлению: была подобрана сбалансированная цветовая палитра, соответствующая целям проекта и ожиданиям аудитории</w:t>
      </w:r>
      <w:r w:rsidRPr="00A47F22">
        <w:t>.</w:t>
      </w:r>
      <w:r w:rsidRPr="00BC63F0">
        <w:t xml:space="preserve"> </w:t>
      </w:r>
      <w:r w:rsidRPr="007E41FE">
        <w:t xml:space="preserve"> Интерфейсные элементы, такие как кнопки, формы, иконки и меню, были адаптированы для удобства взаимодействия, а динамические эффекты добавили сайту интерактивности</w:t>
      </w:r>
      <w:r>
        <w:t>.</w:t>
      </w:r>
    </w:p>
    <w:p w14:paraId="70504A27" w14:textId="77777777" w:rsidR="00DD1CB7" w:rsidRDefault="00DD1CB7" w:rsidP="008A5A0D">
      <w:pPr>
        <w:pStyle w:val="Maintext"/>
      </w:pPr>
      <w:r>
        <w:br w:type="page"/>
      </w:r>
    </w:p>
    <w:p w14:paraId="30D61C35" w14:textId="77777777" w:rsidR="00DD1CB7" w:rsidRPr="00AE4208" w:rsidRDefault="00DD1CB7" w:rsidP="00DD1CB7">
      <w:pPr>
        <w:pStyle w:val="01"/>
        <w:rPr>
          <w:highlight w:val="yellow"/>
        </w:rPr>
      </w:pPr>
      <w:bookmarkStart w:id="34" w:name="_Toc199415750"/>
      <w:r w:rsidRPr="00AE4208">
        <w:rPr>
          <w:highlight w:val="yellow"/>
        </w:rPr>
        <w:lastRenderedPageBreak/>
        <w:t>3. Реализация структуры веб-сайта</w:t>
      </w:r>
      <w:bookmarkEnd w:id="34"/>
    </w:p>
    <w:p w14:paraId="439A1272" w14:textId="77777777" w:rsidR="00DD1CB7" w:rsidRPr="00A26734" w:rsidRDefault="00DD1CB7" w:rsidP="008A5A0D">
      <w:pPr>
        <w:pStyle w:val="021"/>
      </w:pPr>
      <w:r w:rsidRPr="00AE4208">
        <w:rPr>
          <w:highlight w:val="yellow"/>
        </w:rPr>
        <w:t xml:space="preserve">3.1. Структура </w:t>
      </w:r>
      <w:r w:rsidRPr="00AE4208">
        <w:rPr>
          <w:highlight w:val="yellow"/>
          <w:lang w:val="en-US"/>
        </w:rPr>
        <w:t>HTML</w:t>
      </w:r>
      <w:r w:rsidRPr="00AE4208">
        <w:rPr>
          <w:highlight w:val="yellow"/>
        </w:rPr>
        <w:t>-документа</w:t>
      </w:r>
    </w:p>
    <w:p w14:paraId="17E00F72" w14:textId="77777777" w:rsidR="00DD1CB7" w:rsidRPr="008A5A0D" w:rsidRDefault="00DD1CB7" w:rsidP="008A5A0D">
      <w:pPr>
        <w:pStyle w:val="Maintext"/>
      </w:pPr>
      <w:r w:rsidRPr="00A5299C">
        <w:t xml:space="preserve">Проект реализован с четкой взаимосвязью между страницами, что обеспечивает </w:t>
      </w:r>
      <w:r w:rsidRPr="008A5A0D">
        <w:t>удобную навигацию для пользователей и упрощает процесс разработки. Такая архитектура позволяет быстро перемещаться между разделами, а также легко вносить изменения и расширять функционал.</w:t>
      </w:r>
    </w:p>
    <w:p w14:paraId="09BD46AF" w14:textId="77777777" w:rsidR="00DD1CB7" w:rsidRDefault="00DD1CB7" w:rsidP="008A5A0D">
      <w:pPr>
        <w:pStyle w:val="Maintext"/>
      </w:pPr>
      <w:r w:rsidRPr="008A5A0D">
        <w:t xml:space="preserve">HTML-документ создан в соответствии со стандартами HTML5, что гарантирует его корректное отображение в современных браузерах. В листинге 3.1 представлено содержимое тега </w:t>
      </w:r>
      <w:proofErr w:type="spellStart"/>
      <w:r w:rsidRPr="008A5A0D">
        <w:t>head</w:t>
      </w:r>
      <w:proofErr w:type="spellEnd"/>
      <w:r w:rsidRPr="008A5A0D">
        <w:t>.</w:t>
      </w:r>
    </w:p>
    <w:p w14:paraId="3D55F70A" w14:textId="77777777" w:rsidR="008A5A0D" w:rsidRPr="008A5A0D" w:rsidRDefault="008A5A0D" w:rsidP="008A5A0D">
      <w:pPr>
        <w:pStyle w:val="Maintext"/>
      </w:pPr>
    </w:p>
    <w:tbl>
      <w:tblPr>
        <w:tblStyle w:val="a8"/>
        <w:tblW w:w="0" w:type="auto"/>
        <w:tblLook w:val="04A0" w:firstRow="1" w:lastRow="0" w:firstColumn="1" w:lastColumn="0" w:noHBand="0" w:noVBand="1"/>
      </w:tblPr>
      <w:tblGrid>
        <w:gridCol w:w="10251"/>
      </w:tblGrid>
      <w:tr w:rsidR="00DD1CB7" w:rsidRPr="008A5A0D" w14:paraId="4C992E9D" w14:textId="77777777" w:rsidTr="00611CEA">
        <w:tc>
          <w:tcPr>
            <w:tcW w:w="10251" w:type="dxa"/>
          </w:tcPr>
          <w:p w14:paraId="3D4D58E1" w14:textId="77777777" w:rsidR="00DD1CB7" w:rsidRPr="008A5A0D" w:rsidRDefault="00DD1CB7" w:rsidP="008A5A0D">
            <w:pPr>
              <w:pStyle w:val="af5"/>
            </w:pPr>
            <w:r w:rsidRPr="008A5A0D">
              <w:t>&lt;!DOCTYPE html&gt;</w:t>
            </w:r>
          </w:p>
          <w:p w14:paraId="5B577725" w14:textId="77777777" w:rsidR="00DD1CB7" w:rsidRPr="008A5A0D" w:rsidRDefault="00DD1CB7" w:rsidP="008A5A0D">
            <w:pPr>
              <w:pStyle w:val="af5"/>
            </w:pPr>
            <w:r w:rsidRPr="008A5A0D">
              <w:t>&lt;html lang="</w:t>
            </w:r>
            <w:proofErr w:type="spellStart"/>
            <w:r w:rsidRPr="008A5A0D">
              <w:t>ru</w:t>
            </w:r>
            <w:proofErr w:type="spellEnd"/>
            <w:r w:rsidRPr="008A5A0D">
              <w:t>"&gt;</w:t>
            </w:r>
          </w:p>
          <w:p w14:paraId="4582A440" w14:textId="77777777" w:rsidR="00DD1CB7" w:rsidRPr="008A5A0D" w:rsidRDefault="00DD1CB7" w:rsidP="008A5A0D">
            <w:pPr>
              <w:pStyle w:val="af5"/>
            </w:pPr>
            <w:r w:rsidRPr="008A5A0D">
              <w:t>    &lt;head&gt;</w:t>
            </w:r>
          </w:p>
          <w:p w14:paraId="3FE414F9" w14:textId="77777777" w:rsidR="00DD1CB7" w:rsidRPr="008A5A0D" w:rsidRDefault="00DD1CB7" w:rsidP="008A5A0D">
            <w:pPr>
              <w:pStyle w:val="af5"/>
            </w:pPr>
            <w:r w:rsidRPr="008A5A0D">
              <w:t>        &lt;meta charset="UTF-8" /&gt;</w:t>
            </w:r>
          </w:p>
          <w:p w14:paraId="2C05799D" w14:textId="77777777" w:rsidR="00DD1CB7" w:rsidRPr="008A5A0D" w:rsidRDefault="00DD1CB7" w:rsidP="008A5A0D">
            <w:pPr>
              <w:pStyle w:val="af5"/>
            </w:pPr>
            <w:r w:rsidRPr="008A5A0D">
              <w:t>        &lt;meta name="viewport" content="width=device-width, initial-scale=1.0" /&gt;</w:t>
            </w:r>
          </w:p>
          <w:p w14:paraId="691737C0" w14:textId="77777777" w:rsidR="00DD1CB7" w:rsidRPr="008A5A0D" w:rsidRDefault="00DD1CB7" w:rsidP="008A5A0D">
            <w:pPr>
              <w:pStyle w:val="af5"/>
            </w:pPr>
            <w:r w:rsidRPr="008A5A0D">
              <w:t>        &lt;meta</w:t>
            </w:r>
          </w:p>
          <w:p w14:paraId="3AC2B809" w14:textId="77777777" w:rsidR="00DD1CB7" w:rsidRPr="008A5A0D" w:rsidRDefault="00DD1CB7" w:rsidP="008A5A0D">
            <w:pPr>
              <w:pStyle w:val="af5"/>
            </w:pPr>
            <w:r w:rsidRPr="008A5A0D">
              <w:t>            name="description</w:t>
            </w:r>
          </w:p>
          <w:p w14:paraId="5B1B11B3" w14:textId="77777777" w:rsidR="00DD1CB7" w:rsidRPr="008A5A0D" w:rsidRDefault="00DD1CB7" w:rsidP="008A5A0D">
            <w:pPr>
              <w:pStyle w:val="af5"/>
            </w:pPr>
            <w:r w:rsidRPr="008A5A0D">
              <w:t xml:space="preserve">            content="SpeedWagon.by - </w:t>
            </w:r>
            <w:proofErr w:type="spellStart"/>
            <w:r w:rsidRPr="008A5A0D">
              <w:t>железнодорожные</w:t>
            </w:r>
            <w:proofErr w:type="spellEnd"/>
            <w:r w:rsidRPr="008A5A0D">
              <w:t xml:space="preserve"> </w:t>
            </w:r>
            <w:proofErr w:type="spellStart"/>
            <w:r w:rsidRPr="008A5A0D">
              <w:t>перевозки</w:t>
            </w:r>
            <w:proofErr w:type="spellEnd"/>
            <w:r w:rsidRPr="008A5A0D">
              <w:t xml:space="preserve"> </w:t>
            </w:r>
            <w:proofErr w:type="spellStart"/>
            <w:r w:rsidRPr="008A5A0D">
              <w:t>по</w:t>
            </w:r>
            <w:proofErr w:type="spellEnd"/>
            <w:r w:rsidRPr="008A5A0D">
              <w:t xml:space="preserve"> </w:t>
            </w:r>
            <w:proofErr w:type="spellStart"/>
            <w:r w:rsidRPr="008A5A0D">
              <w:t>Беларуси</w:t>
            </w:r>
            <w:proofErr w:type="spellEnd"/>
            <w:r w:rsidRPr="008A5A0D">
              <w:t xml:space="preserve">. </w:t>
            </w:r>
            <w:proofErr w:type="spellStart"/>
            <w:r w:rsidRPr="008A5A0D">
              <w:t>Современные</w:t>
            </w:r>
            <w:proofErr w:type="spellEnd"/>
            <w:r w:rsidRPr="008A5A0D">
              <w:t xml:space="preserve"> </w:t>
            </w:r>
            <w:proofErr w:type="spellStart"/>
            <w:r w:rsidRPr="008A5A0D">
              <w:t>поезда</w:t>
            </w:r>
            <w:proofErr w:type="spellEnd"/>
            <w:r w:rsidRPr="008A5A0D">
              <w:t xml:space="preserve">, </w:t>
            </w:r>
            <w:proofErr w:type="spellStart"/>
            <w:r w:rsidRPr="008A5A0D">
              <w:t>удобное</w:t>
            </w:r>
            <w:proofErr w:type="spellEnd"/>
            <w:r w:rsidRPr="008A5A0D">
              <w:t xml:space="preserve"> </w:t>
            </w:r>
            <w:proofErr w:type="spellStart"/>
            <w:r w:rsidRPr="008A5A0D">
              <w:t>расписание</w:t>
            </w:r>
            <w:proofErr w:type="spellEnd"/>
            <w:r w:rsidRPr="008A5A0D">
              <w:t xml:space="preserve">, </w:t>
            </w:r>
            <w:proofErr w:type="spellStart"/>
            <w:r w:rsidRPr="008A5A0D">
              <w:t>выгодные</w:t>
            </w:r>
            <w:proofErr w:type="spellEnd"/>
            <w:r w:rsidRPr="008A5A0D">
              <w:t xml:space="preserve"> </w:t>
            </w:r>
            <w:proofErr w:type="spellStart"/>
            <w:r w:rsidRPr="008A5A0D">
              <w:t>цены</w:t>
            </w:r>
            <w:proofErr w:type="spellEnd"/>
            <w:r w:rsidRPr="008A5A0D">
              <w:t>."</w:t>
            </w:r>
          </w:p>
          <w:p w14:paraId="3882F777" w14:textId="77777777" w:rsidR="00DD1CB7" w:rsidRPr="008A5A0D" w:rsidRDefault="00DD1CB7" w:rsidP="008A5A0D">
            <w:pPr>
              <w:pStyle w:val="af5"/>
            </w:pPr>
            <w:r w:rsidRPr="008A5A0D">
              <w:t>        /&gt;</w:t>
            </w:r>
          </w:p>
          <w:p w14:paraId="135C583D" w14:textId="77777777" w:rsidR="00DD1CB7" w:rsidRPr="008A5A0D" w:rsidRDefault="00DD1CB7" w:rsidP="008A5A0D">
            <w:pPr>
              <w:pStyle w:val="af5"/>
            </w:pPr>
            <w:r w:rsidRPr="008A5A0D">
              <w:t>        &lt;meta</w:t>
            </w:r>
          </w:p>
          <w:p w14:paraId="58B1E4FD" w14:textId="77777777" w:rsidR="00DD1CB7" w:rsidRPr="008A5A0D" w:rsidRDefault="00DD1CB7" w:rsidP="008A5A0D">
            <w:pPr>
              <w:pStyle w:val="af5"/>
            </w:pPr>
            <w:r w:rsidRPr="008A5A0D">
              <w:t>            name="keywords"</w:t>
            </w:r>
          </w:p>
          <w:p w14:paraId="3BAAAD08" w14:textId="77777777" w:rsidR="00DD1CB7" w:rsidRPr="008A5A0D" w:rsidRDefault="00DD1CB7" w:rsidP="008A5A0D">
            <w:pPr>
              <w:pStyle w:val="af5"/>
            </w:pPr>
            <w:r w:rsidRPr="008A5A0D">
              <w:t>            content="</w:t>
            </w:r>
            <w:proofErr w:type="spellStart"/>
            <w:r w:rsidRPr="008A5A0D">
              <w:t>железная</w:t>
            </w:r>
            <w:proofErr w:type="spellEnd"/>
            <w:r w:rsidRPr="008A5A0D">
              <w:t xml:space="preserve"> </w:t>
            </w:r>
            <w:proofErr w:type="spellStart"/>
            <w:r w:rsidRPr="008A5A0D">
              <w:t>дорога</w:t>
            </w:r>
            <w:proofErr w:type="spellEnd"/>
            <w:r w:rsidRPr="008A5A0D">
              <w:t xml:space="preserve">, </w:t>
            </w:r>
            <w:proofErr w:type="spellStart"/>
            <w:r w:rsidRPr="008A5A0D">
              <w:t>билеты</w:t>
            </w:r>
            <w:proofErr w:type="spellEnd"/>
            <w:r w:rsidRPr="008A5A0D">
              <w:t xml:space="preserve">, </w:t>
            </w:r>
            <w:proofErr w:type="spellStart"/>
            <w:r w:rsidRPr="008A5A0D">
              <w:t>поезд</w:t>
            </w:r>
            <w:proofErr w:type="spellEnd"/>
            <w:r w:rsidRPr="008A5A0D">
              <w:t xml:space="preserve">, </w:t>
            </w:r>
            <w:proofErr w:type="spellStart"/>
            <w:r w:rsidRPr="008A5A0D">
              <w:t>Беларусь</w:t>
            </w:r>
            <w:proofErr w:type="spellEnd"/>
            <w:r w:rsidRPr="008A5A0D">
              <w:t xml:space="preserve">, </w:t>
            </w:r>
            <w:proofErr w:type="spellStart"/>
            <w:r w:rsidRPr="008A5A0D">
              <w:t>SpeedWagon</w:t>
            </w:r>
            <w:proofErr w:type="spellEnd"/>
            <w:r w:rsidRPr="008A5A0D">
              <w:t xml:space="preserve">, ж/д </w:t>
            </w:r>
            <w:proofErr w:type="spellStart"/>
            <w:r w:rsidRPr="008A5A0D">
              <w:t>билеты</w:t>
            </w:r>
            <w:proofErr w:type="spellEnd"/>
            <w:r w:rsidRPr="008A5A0D">
              <w:t xml:space="preserve">, </w:t>
            </w:r>
            <w:proofErr w:type="spellStart"/>
            <w:r w:rsidRPr="008A5A0D">
              <w:t>расписание</w:t>
            </w:r>
            <w:proofErr w:type="spellEnd"/>
            <w:r w:rsidRPr="008A5A0D">
              <w:t xml:space="preserve"> </w:t>
            </w:r>
            <w:proofErr w:type="spellStart"/>
            <w:r w:rsidRPr="008A5A0D">
              <w:t>поездов</w:t>
            </w:r>
            <w:proofErr w:type="spellEnd"/>
            <w:r w:rsidRPr="008A5A0D">
              <w:t>"</w:t>
            </w:r>
          </w:p>
          <w:p w14:paraId="1DBCCDB2" w14:textId="77777777" w:rsidR="00DD1CB7" w:rsidRPr="008A5A0D" w:rsidRDefault="00DD1CB7" w:rsidP="008A5A0D">
            <w:pPr>
              <w:pStyle w:val="af5"/>
            </w:pPr>
            <w:r w:rsidRPr="008A5A0D">
              <w:t>        /&gt;</w:t>
            </w:r>
          </w:p>
          <w:p w14:paraId="6F2BEB92" w14:textId="77777777" w:rsidR="00DD1CB7" w:rsidRPr="008A5A0D" w:rsidRDefault="00DD1CB7" w:rsidP="008A5A0D">
            <w:pPr>
              <w:pStyle w:val="af5"/>
            </w:pPr>
            <w:r w:rsidRPr="008A5A0D">
              <w:t>        &lt;meta name="theme-color" content</w:t>
            </w:r>
            <w:proofErr w:type="gramStart"/>
            <w:r w:rsidRPr="008A5A0D">
              <w:t>="#</w:t>
            </w:r>
            <w:proofErr w:type="gramEnd"/>
            <w:r w:rsidRPr="008A5A0D">
              <w:t>0A192F" /&gt;</w:t>
            </w:r>
          </w:p>
          <w:p w14:paraId="02F92BF1" w14:textId="77777777" w:rsidR="00DD1CB7" w:rsidRPr="008A5A0D" w:rsidRDefault="00DD1CB7" w:rsidP="008A5A0D">
            <w:pPr>
              <w:pStyle w:val="af5"/>
            </w:pPr>
            <w:r w:rsidRPr="008A5A0D">
              <w:t xml:space="preserve">        &lt;title&gt;SpeedWagon.by - </w:t>
            </w:r>
            <w:proofErr w:type="spellStart"/>
            <w:r w:rsidRPr="008A5A0D">
              <w:t>Железнодорожные</w:t>
            </w:r>
            <w:proofErr w:type="spellEnd"/>
            <w:r w:rsidRPr="008A5A0D">
              <w:t xml:space="preserve"> </w:t>
            </w:r>
            <w:proofErr w:type="spellStart"/>
            <w:r w:rsidRPr="008A5A0D">
              <w:t>перевозки</w:t>
            </w:r>
            <w:proofErr w:type="spellEnd"/>
            <w:r w:rsidRPr="008A5A0D">
              <w:t>&lt;/title&gt;</w:t>
            </w:r>
          </w:p>
          <w:p w14:paraId="2C175F3E" w14:textId="77777777" w:rsidR="00DD1CB7" w:rsidRPr="008A5A0D" w:rsidRDefault="00DD1CB7" w:rsidP="008A5A0D">
            <w:pPr>
              <w:pStyle w:val="af5"/>
            </w:pPr>
            <w:r w:rsidRPr="008A5A0D">
              <w:t xml:space="preserve">        &lt;link </w:t>
            </w:r>
            <w:proofErr w:type="spellStart"/>
            <w:r w:rsidRPr="008A5A0D">
              <w:t>rel</w:t>
            </w:r>
            <w:proofErr w:type="spellEnd"/>
            <w:r w:rsidRPr="008A5A0D">
              <w:t xml:space="preserve">="stylesheet" </w:t>
            </w:r>
            <w:proofErr w:type="spellStart"/>
            <w:r w:rsidRPr="008A5A0D">
              <w:t>href</w:t>
            </w:r>
            <w:proofErr w:type="spellEnd"/>
            <w:r w:rsidRPr="008A5A0D">
              <w:t>="</w:t>
            </w:r>
            <w:proofErr w:type="spellStart"/>
            <w:r w:rsidRPr="008A5A0D">
              <w:t>css</w:t>
            </w:r>
            <w:proofErr w:type="spellEnd"/>
            <w:r w:rsidRPr="008A5A0D">
              <w:t>/index.css" /&gt;</w:t>
            </w:r>
          </w:p>
          <w:p w14:paraId="17ADAB30" w14:textId="77777777" w:rsidR="00DD1CB7" w:rsidRPr="008A5A0D" w:rsidRDefault="00DD1CB7" w:rsidP="008A5A0D">
            <w:pPr>
              <w:pStyle w:val="af5"/>
            </w:pPr>
            <w:r w:rsidRPr="008A5A0D">
              <w:t xml:space="preserve">        &lt;script </w:t>
            </w:r>
            <w:proofErr w:type="spellStart"/>
            <w:r w:rsidRPr="008A5A0D">
              <w:t>src</w:t>
            </w:r>
            <w:proofErr w:type="spellEnd"/>
            <w:r w:rsidRPr="008A5A0D">
              <w:t>="</w:t>
            </w:r>
            <w:proofErr w:type="spellStart"/>
            <w:r w:rsidRPr="008A5A0D">
              <w:t>js</w:t>
            </w:r>
            <w:proofErr w:type="spellEnd"/>
            <w:r w:rsidRPr="008A5A0D">
              <w:t>/main.js" defer</w:t>
            </w:r>
            <w:proofErr w:type="gramStart"/>
            <w:r w:rsidRPr="008A5A0D">
              <w:t>=""</w:t>
            </w:r>
            <w:proofErr w:type="gramEnd"/>
            <w:r w:rsidRPr="008A5A0D">
              <w:t>&gt;&lt;/script&gt;</w:t>
            </w:r>
          </w:p>
          <w:p w14:paraId="7C8D1CDC" w14:textId="77777777" w:rsidR="00DD1CB7" w:rsidRPr="008A5A0D" w:rsidRDefault="00DD1CB7" w:rsidP="008A5A0D">
            <w:pPr>
              <w:pStyle w:val="af5"/>
            </w:pPr>
            <w:r w:rsidRPr="008A5A0D">
              <w:t>    &lt;/head&gt;</w:t>
            </w:r>
          </w:p>
        </w:tc>
      </w:tr>
    </w:tbl>
    <w:p w14:paraId="2B9E1F45" w14:textId="77777777" w:rsidR="00DD1CB7" w:rsidRDefault="00DD1CB7" w:rsidP="008A5A0D">
      <w:pPr>
        <w:pStyle w:val="af1"/>
        <w:rPr>
          <w:lang w:val="en-US"/>
        </w:rPr>
      </w:pPr>
      <w:r>
        <w:t xml:space="preserve">Рисунок 3.1 – Декларация и тег </w:t>
      </w:r>
      <w:r>
        <w:rPr>
          <w:lang w:val="en-US"/>
        </w:rPr>
        <w:t>head</w:t>
      </w:r>
    </w:p>
    <w:p w14:paraId="6C22528F" w14:textId="77777777" w:rsidR="00DD1CB7" w:rsidRPr="00C43477" w:rsidRDefault="00DD1CB7" w:rsidP="008A5A0D">
      <w:pPr>
        <w:pStyle w:val="Maintext"/>
      </w:pPr>
      <w:r w:rsidRPr="00CF722D">
        <w:t xml:space="preserve">&lt;!DOCTYPE </w:t>
      </w:r>
      <w:proofErr w:type="spellStart"/>
      <w:r w:rsidRPr="00CF722D">
        <w:t>html</w:t>
      </w:r>
      <w:proofErr w:type="spellEnd"/>
      <w:r w:rsidRPr="00CF722D">
        <w:t>&gt; - строгое объявление HTML5, гарантирующее стандартный режим отображения в браузерах.</w:t>
      </w:r>
      <w:r w:rsidRPr="0076414B">
        <w:t xml:space="preserve"> </w:t>
      </w:r>
      <w:r w:rsidRPr="0026762D">
        <w:t xml:space="preserve">. В теге </w:t>
      </w:r>
      <w:proofErr w:type="spellStart"/>
      <w:r w:rsidRPr="0026762D">
        <w:t>head</w:t>
      </w:r>
      <w:proofErr w:type="spellEnd"/>
      <w:r w:rsidRPr="0026762D">
        <w:t xml:space="preserve"> </w:t>
      </w:r>
      <w:proofErr w:type="spellStart"/>
      <w:r w:rsidRPr="0026762D">
        <w:t>метатеги</w:t>
      </w:r>
      <w:proofErr w:type="spellEnd"/>
      <w:r w:rsidRPr="0026762D">
        <w:t xml:space="preserve"> указывают текущую кодировку, область просмотра и ее начальное масштабирование, а тег </w:t>
      </w:r>
      <w:proofErr w:type="spellStart"/>
      <w:r w:rsidRPr="0026762D">
        <w:t>title</w:t>
      </w:r>
      <w:proofErr w:type="spellEnd"/>
      <w:r w:rsidRPr="0026762D">
        <w:t xml:space="preserve"> устанавливает название страницы. Каскадные таблицы стилей подключаются через теги </w:t>
      </w:r>
      <w:proofErr w:type="spellStart"/>
      <w:r w:rsidRPr="0026762D">
        <w:t>link</w:t>
      </w:r>
      <w:proofErr w:type="spellEnd"/>
      <w:r w:rsidRPr="0026762D">
        <w:t>.</w:t>
      </w:r>
    </w:p>
    <w:p w14:paraId="7BC63680" w14:textId="77777777" w:rsidR="00DD1CB7" w:rsidRDefault="00DD1CB7" w:rsidP="008A5A0D">
      <w:pPr>
        <w:pStyle w:val="021"/>
      </w:pPr>
      <w:r w:rsidRPr="00C446F7">
        <w:rPr>
          <w:highlight w:val="yellow"/>
        </w:rPr>
        <w:t xml:space="preserve">3.2. Добавление таблиц стилей </w:t>
      </w:r>
      <w:r w:rsidRPr="00C446F7">
        <w:rPr>
          <w:highlight w:val="yellow"/>
          <w:lang w:val="en-US"/>
        </w:rPr>
        <w:t>SCSS</w:t>
      </w:r>
      <w:r w:rsidRPr="00C446F7">
        <w:rPr>
          <w:highlight w:val="yellow"/>
        </w:rPr>
        <w:t xml:space="preserve"> и </w:t>
      </w:r>
      <w:r w:rsidRPr="00C446F7">
        <w:rPr>
          <w:highlight w:val="yellow"/>
          <w:lang w:val="en-US"/>
        </w:rPr>
        <w:t>CSS</w:t>
      </w:r>
    </w:p>
    <w:p w14:paraId="7E25C4C2" w14:textId="286A14A4" w:rsidR="00DD1CB7" w:rsidRPr="00AD7022" w:rsidRDefault="00DD1CB7" w:rsidP="008A5A0D">
      <w:pPr>
        <w:pStyle w:val="Maintext"/>
      </w:pPr>
      <w:r w:rsidRPr="00AD7022">
        <w:t>В процессе создания веб-сайта применялся исключительно внешний метод подключения CSS-стилей. Данное решение обеспечивает централизованное управление оформлением, облегчая процесс модификации дизайна и повышая быстродействие сайта благодаря кешированию стилевых файлов</w:t>
      </w:r>
      <w:r w:rsidR="00BE7894">
        <w:t>.</w:t>
      </w:r>
    </w:p>
    <w:p w14:paraId="09FA34D9" w14:textId="77777777" w:rsidR="00DD1CB7" w:rsidRDefault="00DD1CB7" w:rsidP="008A5A0D">
      <w:pPr>
        <w:pStyle w:val="Maintext"/>
      </w:pPr>
      <w:r w:rsidRPr="004B1C2D">
        <w:lastRenderedPageBreak/>
        <w:t xml:space="preserve">При создании стилей применялся препроцессор SCSS, который предоставил следующие функциональные возможности: использование вложенных правил, переменных для управления цветовой палитрой и </w:t>
      </w:r>
      <w:proofErr w:type="spellStart"/>
      <w:r w:rsidRPr="004B1C2D">
        <w:t>миксинов</w:t>
      </w:r>
      <w:proofErr w:type="spellEnd"/>
      <w:r w:rsidRPr="004B1C2D">
        <w:t xml:space="preserve"> для повторяющихся фрагментов вёрстки. Конкретный пример реализации SCSS-структуры приведён в листинге 3.2.</w:t>
      </w:r>
    </w:p>
    <w:p w14:paraId="18E07D02" w14:textId="77777777" w:rsidR="008A5A0D" w:rsidRDefault="008A5A0D" w:rsidP="008A5A0D">
      <w:pPr>
        <w:pStyle w:val="Maintext"/>
      </w:pPr>
    </w:p>
    <w:tbl>
      <w:tblPr>
        <w:tblStyle w:val="a8"/>
        <w:tblW w:w="0" w:type="auto"/>
        <w:tblLook w:val="04A0" w:firstRow="1" w:lastRow="0" w:firstColumn="1" w:lastColumn="0" w:noHBand="0" w:noVBand="1"/>
      </w:tblPr>
      <w:tblGrid>
        <w:gridCol w:w="10251"/>
      </w:tblGrid>
      <w:tr w:rsidR="00DD1CB7" w14:paraId="55C9CFBA" w14:textId="77777777" w:rsidTr="00611CEA">
        <w:tc>
          <w:tcPr>
            <w:tcW w:w="10251" w:type="dxa"/>
          </w:tcPr>
          <w:p w14:paraId="5ECA31BC" w14:textId="77777777" w:rsidR="00DD1CB7" w:rsidRPr="00337930" w:rsidRDefault="00DD1CB7" w:rsidP="008A5A0D">
            <w:pPr>
              <w:pStyle w:val="af5"/>
            </w:pPr>
            <w:r w:rsidRPr="00337930">
              <w:t>&lt;head&gt;</w:t>
            </w:r>
          </w:p>
          <w:p w14:paraId="0DE2EF63" w14:textId="77777777" w:rsidR="00DD1CB7" w:rsidRPr="00337930" w:rsidRDefault="00DD1CB7" w:rsidP="008A5A0D">
            <w:pPr>
              <w:pStyle w:val="af5"/>
            </w:pPr>
            <w:r w:rsidRPr="00337930">
              <w:t>    …</w:t>
            </w:r>
          </w:p>
          <w:p w14:paraId="560666A1" w14:textId="77777777" w:rsidR="00DD1CB7" w:rsidRPr="00337930" w:rsidRDefault="00DD1CB7" w:rsidP="008A5A0D">
            <w:pPr>
              <w:pStyle w:val="af5"/>
            </w:pPr>
            <w:r w:rsidRPr="00337930">
              <w:t xml:space="preserve">    &lt;link </w:t>
            </w:r>
            <w:proofErr w:type="spellStart"/>
            <w:r w:rsidRPr="00337930">
              <w:rPr>
                <w:i/>
                <w:iCs/>
              </w:rPr>
              <w:t>rel</w:t>
            </w:r>
            <w:proofErr w:type="spellEnd"/>
            <w:r w:rsidRPr="00337930">
              <w:t xml:space="preserve">="stylesheet" </w:t>
            </w:r>
            <w:proofErr w:type="spellStart"/>
            <w:r w:rsidRPr="00337930">
              <w:rPr>
                <w:i/>
                <w:iCs/>
              </w:rPr>
              <w:t>href</w:t>
            </w:r>
            <w:proofErr w:type="spellEnd"/>
            <w:r w:rsidRPr="00337930">
              <w:t>="</w:t>
            </w:r>
            <w:proofErr w:type="spellStart"/>
            <w:r w:rsidRPr="00337930">
              <w:t>css</w:t>
            </w:r>
            <w:proofErr w:type="spellEnd"/>
            <w:r w:rsidRPr="00337930">
              <w:t>/index.css" /&gt;</w:t>
            </w:r>
          </w:p>
          <w:p w14:paraId="4E9C1B22" w14:textId="77777777" w:rsidR="00DD1CB7" w:rsidRDefault="00DD1CB7" w:rsidP="008A5A0D">
            <w:pPr>
              <w:pStyle w:val="af5"/>
            </w:pPr>
            <w:r w:rsidRPr="00337930">
              <w:t>&lt;/head&gt;</w:t>
            </w:r>
          </w:p>
        </w:tc>
      </w:tr>
    </w:tbl>
    <w:p w14:paraId="4EC9A822" w14:textId="77777777" w:rsidR="00DD1CB7" w:rsidRDefault="00DD1CB7" w:rsidP="008A5A0D">
      <w:pPr>
        <w:pStyle w:val="af1"/>
        <w:rPr>
          <w:lang w:val="be-BY"/>
        </w:rPr>
      </w:pPr>
      <w:r>
        <w:rPr>
          <w:lang w:val="be-BY"/>
        </w:rPr>
        <w:t>Листинг 3.2 – Пример внешнего подключения стилевого файла</w:t>
      </w:r>
    </w:p>
    <w:p w14:paraId="294410E5" w14:textId="77777777" w:rsidR="00DD1CB7" w:rsidRPr="008A5A0D" w:rsidRDefault="00DD1CB7" w:rsidP="008A5A0D">
      <w:pPr>
        <w:pStyle w:val="Maintext"/>
      </w:pPr>
      <w:r w:rsidRPr="008A5A0D">
        <w:t>В процессе разработки стилей для веб-страницы основное внимание было уделено использованию классовых селекторов. Такой подход обеспечивает прозрачную структуру кода, повышает его читаемость и обеспечивает гибкость в управлении визуальным представлением элементов. Это позволяет создавать модульный и легко масштабируемый код, что значительно упрощает дальнейшее сопровождение и развитие проекта.</w:t>
      </w:r>
    </w:p>
    <w:p w14:paraId="3348F44A" w14:textId="77777777" w:rsidR="00DD1CB7" w:rsidRDefault="00DD1CB7" w:rsidP="008A5A0D">
      <w:pPr>
        <w:pStyle w:val="Maintext"/>
      </w:pPr>
      <w:r w:rsidRPr="008A5A0D">
        <w:t>Пример реализации стилей на SCSS представлен в листинге 3.3, соответствующий CSS-код показан в листинге 3.4. Подобная организация стилевых правил обеспечивает простоту внесения изменений и добавления новых стилевых решений при сохранении четкой структуры и порядка в кодовой базе.</w:t>
      </w:r>
    </w:p>
    <w:p w14:paraId="6F673DE2" w14:textId="77777777" w:rsidR="008A5A0D" w:rsidRPr="008A5A0D" w:rsidRDefault="008A5A0D" w:rsidP="008A5A0D">
      <w:pPr>
        <w:pStyle w:val="Maintext"/>
      </w:pPr>
    </w:p>
    <w:tbl>
      <w:tblPr>
        <w:tblStyle w:val="a8"/>
        <w:tblW w:w="0" w:type="auto"/>
        <w:tblLook w:val="04A0" w:firstRow="1" w:lastRow="0" w:firstColumn="1" w:lastColumn="0" w:noHBand="0" w:noVBand="1"/>
      </w:tblPr>
      <w:tblGrid>
        <w:gridCol w:w="10251"/>
      </w:tblGrid>
      <w:tr w:rsidR="00DD1CB7" w14:paraId="2D17E3E7" w14:textId="77777777" w:rsidTr="00611CEA">
        <w:tc>
          <w:tcPr>
            <w:tcW w:w="10251" w:type="dxa"/>
          </w:tcPr>
          <w:p w14:paraId="10D07F38" w14:textId="77777777" w:rsidR="00DD1CB7" w:rsidRPr="00EC29FD" w:rsidRDefault="00DD1CB7" w:rsidP="008A5A0D">
            <w:pPr>
              <w:pStyle w:val="af5"/>
            </w:pPr>
            <w:r w:rsidRPr="00EC29FD">
              <w:t>.footer-column {</w:t>
            </w:r>
          </w:p>
          <w:p w14:paraId="29AD53FF" w14:textId="77777777" w:rsidR="00DD1CB7" w:rsidRPr="00EC29FD" w:rsidRDefault="00DD1CB7" w:rsidP="008A5A0D">
            <w:pPr>
              <w:pStyle w:val="af5"/>
            </w:pPr>
            <w:r w:rsidRPr="00EC29FD">
              <w:t>    p {</w:t>
            </w:r>
          </w:p>
          <w:p w14:paraId="797C3081" w14:textId="77777777" w:rsidR="00DD1CB7" w:rsidRPr="00EC29FD" w:rsidRDefault="00DD1CB7" w:rsidP="008A5A0D">
            <w:pPr>
              <w:pStyle w:val="af5"/>
            </w:pPr>
            <w:r w:rsidRPr="00EC29FD">
              <w:t xml:space="preserve">        color: </w:t>
            </w:r>
            <w:proofErr w:type="spellStart"/>
            <w:r w:rsidRPr="00EC29FD">
              <w:t>rgba</w:t>
            </w:r>
            <w:proofErr w:type="spellEnd"/>
            <w:r w:rsidRPr="00EC29FD">
              <w:t>(255, 255, 255, 0.7</w:t>
            </w:r>
            <w:proofErr w:type="gramStart"/>
            <w:r w:rsidRPr="00EC29FD">
              <w:t>);</w:t>
            </w:r>
            <w:proofErr w:type="gramEnd"/>
          </w:p>
          <w:p w14:paraId="2C5DC105" w14:textId="77777777" w:rsidR="00DD1CB7" w:rsidRPr="00EC29FD" w:rsidRDefault="00DD1CB7" w:rsidP="008A5A0D">
            <w:pPr>
              <w:pStyle w:val="af5"/>
            </w:pPr>
            <w:r w:rsidRPr="00EC29FD">
              <w:t xml:space="preserve">        margin-bottom: </w:t>
            </w:r>
            <w:proofErr w:type="gramStart"/>
            <w:r w:rsidRPr="00EC29FD">
              <w:t>20px;</w:t>
            </w:r>
            <w:proofErr w:type="gramEnd"/>
          </w:p>
          <w:p w14:paraId="23C2B5E8" w14:textId="77777777" w:rsidR="00DD1CB7" w:rsidRPr="00EC29FD" w:rsidRDefault="00DD1CB7" w:rsidP="008A5A0D">
            <w:pPr>
              <w:pStyle w:val="af5"/>
            </w:pPr>
            <w:r w:rsidRPr="00EC29FD">
              <w:t xml:space="preserve">        line-height: </w:t>
            </w:r>
            <w:proofErr w:type="gramStart"/>
            <w:r w:rsidRPr="00EC29FD">
              <w:t>1.6;</w:t>
            </w:r>
            <w:proofErr w:type="gramEnd"/>
          </w:p>
          <w:p w14:paraId="7FC95DFE" w14:textId="77777777" w:rsidR="00DD1CB7" w:rsidRPr="00EC29FD" w:rsidRDefault="00DD1CB7" w:rsidP="008A5A0D">
            <w:pPr>
              <w:pStyle w:val="af5"/>
            </w:pPr>
            <w:r w:rsidRPr="00EC29FD">
              <w:t>    }</w:t>
            </w:r>
          </w:p>
          <w:p w14:paraId="6B27DBDF" w14:textId="77777777" w:rsidR="00DD1CB7" w:rsidRPr="00EC29FD" w:rsidRDefault="00DD1CB7" w:rsidP="008A5A0D">
            <w:pPr>
              <w:pStyle w:val="af5"/>
            </w:pPr>
          </w:p>
          <w:p w14:paraId="732AEAED" w14:textId="77777777" w:rsidR="00DD1CB7" w:rsidRPr="00EC29FD" w:rsidRDefault="00DD1CB7" w:rsidP="008A5A0D">
            <w:pPr>
              <w:pStyle w:val="af5"/>
            </w:pPr>
            <w:r w:rsidRPr="00EC29FD">
              <w:t>    h3 {</w:t>
            </w:r>
          </w:p>
          <w:p w14:paraId="50837C1C" w14:textId="77777777" w:rsidR="00DD1CB7" w:rsidRPr="00EC29FD" w:rsidRDefault="00DD1CB7" w:rsidP="008A5A0D">
            <w:pPr>
              <w:pStyle w:val="af5"/>
            </w:pPr>
            <w:r w:rsidRPr="00EC29FD">
              <w:t>        font-size: 1.</w:t>
            </w:r>
            <w:proofErr w:type="gramStart"/>
            <w:r w:rsidRPr="00EC29FD">
              <w:t>2rem;</w:t>
            </w:r>
            <w:proofErr w:type="gramEnd"/>
          </w:p>
          <w:p w14:paraId="5F3D1B4E" w14:textId="77777777" w:rsidR="00DD1CB7" w:rsidRPr="00EC29FD" w:rsidRDefault="00DD1CB7" w:rsidP="008A5A0D">
            <w:pPr>
              <w:pStyle w:val="af5"/>
            </w:pPr>
            <w:r w:rsidRPr="00EC29FD">
              <w:t xml:space="preserve">        font-weight: </w:t>
            </w:r>
            <w:proofErr w:type="gramStart"/>
            <w:r w:rsidRPr="00EC29FD">
              <w:t>700;</w:t>
            </w:r>
            <w:proofErr w:type="gramEnd"/>
          </w:p>
          <w:p w14:paraId="464D7712" w14:textId="77777777" w:rsidR="00DD1CB7" w:rsidRPr="00EC29FD" w:rsidRDefault="00DD1CB7" w:rsidP="008A5A0D">
            <w:pPr>
              <w:pStyle w:val="af5"/>
            </w:pPr>
            <w:r w:rsidRPr="00EC29FD">
              <w:t xml:space="preserve">        margin-bottom: </w:t>
            </w:r>
            <w:proofErr w:type="gramStart"/>
            <w:r w:rsidRPr="00EC29FD">
              <w:t>25px;</w:t>
            </w:r>
            <w:proofErr w:type="gramEnd"/>
          </w:p>
          <w:p w14:paraId="6CB7D494" w14:textId="5F7F9B38" w:rsidR="00DD1CB7" w:rsidRPr="008A5A0D" w:rsidRDefault="00DD1CB7" w:rsidP="008A5A0D">
            <w:pPr>
              <w:pStyle w:val="af5"/>
            </w:pPr>
            <w:r w:rsidRPr="00EC29FD">
              <w:t xml:space="preserve">        position: </w:t>
            </w:r>
            <w:proofErr w:type="gramStart"/>
            <w:r w:rsidRPr="00EC29FD">
              <w:t>relative;</w:t>
            </w:r>
            <w:proofErr w:type="gramEnd"/>
          </w:p>
          <w:p w14:paraId="63632262" w14:textId="77777777" w:rsidR="00DD1CB7" w:rsidRPr="00EC29FD" w:rsidRDefault="00DD1CB7" w:rsidP="008A5A0D">
            <w:pPr>
              <w:pStyle w:val="af5"/>
            </w:pPr>
            <w:r w:rsidRPr="00EC29FD">
              <w:t xml:space="preserve">        </w:t>
            </w:r>
            <w:proofErr w:type="gramStart"/>
            <w:r w:rsidRPr="00EC29FD">
              <w:t>&amp;::</w:t>
            </w:r>
            <w:proofErr w:type="gramEnd"/>
            <w:r w:rsidRPr="00EC29FD">
              <w:t>after {</w:t>
            </w:r>
          </w:p>
          <w:p w14:paraId="6D2AE3BD" w14:textId="77777777" w:rsidR="00DD1CB7" w:rsidRPr="00EC29FD" w:rsidRDefault="00DD1CB7" w:rsidP="008A5A0D">
            <w:pPr>
              <w:pStyle w:val="af5"/>
            </w:pPr>
            <w:r w:rsidRPr="00EC29FD">
              <w:t xml:space="preserve">            </w:t>
            </w:r>
            <w:proofErr w:type="gramStart"/>
            <w:r w:rsidRPr="00EC29FD">
              <w:t>content: "";</w:t>
            </w:r>
            <w:proofErr w:type="gramEnd"/>
          </w:p>
          <w:p w14:paraId="216FB735" w14:textId="77777777" w:rsidR="00DD1CB7" w:rsidRPr="00EC29FD" w:rsidRDefault="00DD1CB7" w:rsidP="008A5A0D">
            <w:pPr>
              <w:pStyle w:val="af5"/>
            </w:pPr>
            <w:r w:rsidRPr="00EC29FD">
              <w:t xml:space="preserve">            position: </w:t>
            </w:r>
            <w:proofErr w:type="gramStart"/>
            <w:r w:rsidRPr="00EC29FD">
              <w:t>absolute;</w:t>
            </w:r>
            <w:proofErr w:type="gramEnd"/>
          </w:p>
          <w:p w14:paraId="55D4354F" w14:textId="77777777" w:rsidR="00DD1CB7" w:rsidRPr="00EC29FD" w:rsidRDefault="00DD1CB7" w:rsidP="008A5A0D">
            <w:pPr>
              <w:pStyle w:val="af5"/>
            </w:pPr>
            <w:r w:rsidRPr="00EC29FD">
              <w:t>            bottom: -</w:t>
            </w:r>
            <w:proofErr w:type="gramStart"/>
            <w:r w:rsidRPr="00EC29FD">
              <w:t>10px;</w:t>
            </w:r>
            <w:proofErr w:type="gramEnd"/>
          </w:p>
          <w:p w14:paraId="490DF55C" w14:textId="77777777" w:rsidR="00DD1CB7" w:rsidRPr="00EC29FD" w:rsidRDefault="00DD1CB7" w:rsidP="008A5A0D">
            <w:pPr>
              <w:pStyle w:val="af5"/>
            </w:pPr>
            <w:r w:rsidRPr="00EC29FD">
              <w:t xml:space="preserve">            left: </w:t>
            </w:r>
            <w:proofErr w:type="gramStart"/>
            <w:r w:rsidRPr="00EC29FD">
              <w:t>0;</w:t>
            </w:r>
            <w:proofErr w:type="gramEnd"/>
          </w:p>
          <w:p w14:paraId="378AA636" w14:textId="77777777" w:rsidR="00DD1CB7" w:rsidRPr="00EC29FD" w:rsidRDefault="00DD1CB7" w:rsidP="008A5A0D">
            <w:pPr>
              <w:pStyle w:val="af5"/>
            </w:pPr>
            <w:r w:rsidRPr="00EC29FD">
              <w:t xml:space="preserve">            width: </w:t>
            </w:r>
            <w:proofErr w:type="gramStart"/>
            <w:r w:rsidRPr="00EC29FD">
              <w:t>40px;</w:t>
            </w:r>
            <w:proofErr w:type="gramEnd"/>
          </w:p>
          <w:p w14:paraId="5D172CA6" w14:textId="77777777" w:rsidR="00DD1CB7" w:rsidRPr="00EC29FD" w:rsidRDefault="00DD1CB7" w:rsidP="008A5A0D">
            <w:pPr>
              <w:pStyle w:val="af5"/>
            </w:pPr>
            <w:r w:rsidRPr="00EC29FD">
              <w:t xml:space="preserve">            height: </w:t>
            </w:r>
            <w:proofErr w:type="gramStart"/>
            <w:r w:rsidRPr="00EC29FD">
              <w:t>3px;</w:t>
            </w:r>
            <w:proofErr w:type="gramEnd"/>
          </w:p>
          <w:p w14:paraId="5D18BDA3" w14:textId="77777777" w:rsidR="00DD1CB7" w:rsidRPr="00EC29FD" w:rsidRDefault="00DD1CB7" w:rsidP="008A5A0D">
            <w:pPr>
              <w:pStyle w:val="af5"/>
            </w:pPr>
            <w:r w:rsidRPr="00EC29FD">
              <w:t>            background-color: var(--secondary</w:t>
            </w:r>
            <w:proofErr w:type="gramStart"/>
            <w:r w:rsidRPr="00EC29FD">
              <w:t>);</w:t>
            </w:r>
            <w:proofErr w:type="gramEnd"/>
          </w:p>
          <w:p w14:paraId="192FEE2F" w14:textId="77777777" w:rsidR="00DD1CB7" w:rsidRPr="00EC29FD" w:rsidRDefault="00DD1CB7" w:rsidP="008A5A0D">
            <w:pPr>
              <w:pStyle w:val="af5"/>
            </w:pPr>
            <w:r w:rsidRPr="00EC29FD">
              <w:t xml:space="preserve">            border-radius: </w:t>
            </w:r>
            <w:proofErr w:type="gramStart"/>
            <w:r w:rsidRPr="00EC29FD">
              <w:t>2px;</w:t>
            </w:r>
            <w:proofErr w:type="gramEnd"/>
          </w:p>
          <w:p w14:paraId="5ED13DFD" w14:textId="77777777" w:rsidR="00DD1CB7" w:rsidRPr="00EC29FD" w:rsidRDefault="00DD1CB7" w:rsidP="008A5A0D">
            <w:pPr>
              <w:pStyle w:val="af5"/>
            </w:pPr>
            <w:r w:rsidRPr="00EC29FD">
              <w:t>        }</w:t>
            </w:r>
          </w:p>
          <w:p w14:paraId="1C44069A" w14:textId="77777777" w:rsidR="00DD1CB7" w:rsidRPr="00EC29FD" w:rsidRDefault="00DD1CB7" w:rsidP="008A5A0D">
            <w:pPr>
              <w:pStyle w:val="af5"/>
            </w:pPr>
            <w:r w:rsidRPr="00EC29FD">
              <w:t>    }</w:t>
            </w:r>
          </w:p>
          <w:p w14:paraId="78BE06CD" w14:textId="77777777" w:rsidR="00DD1CB7" w:rsidRDefault="00DD1CB7" w:rsidP="008A5A0D">
            <w:pPr>
              <w:pStyle w:val="af5"/>
            </w:pPr>
            <w:r w:rsidRPr="00EC29FD">
              <w:t>}</w:t>
            </w:r>
          </w:p>
        </w:tc>
      </w:tr>
    </w:tbl>
    <w:p w14:paraId="088EF175" w14:textId="77777777" w:rsidR="00DD1CB7" w:rsidRPr="00581524" w:rsidRDefault="00DD1CB7" w:rsidP="008A5A0D">
      <w:pPr>
        <w:pStyle w:val="af1"/>
      </w:pPr>
      <w:r w:rsidRPr="00581524">
        <w:t xml:space="preserve">Листинг 3.3 – Пример таблицы стилей </w:t>
      </w:r>
      <w:r w:rsidRPr="00581524">
        <w:rPr>
          <w:lang w:val="en-US"/>
        </w:rPr>
        <w:t>SCSS</w:t>
      </w:r>
    </w:p>
    <w:p w14:paraId="6ED1D57D" w14:textId="77777777" w:rsidR="00DD1CB7" w:rsidRPr="00DD1CB7" w:rsidRDefault="00DD1CB7" w:rsidP="008A5A0D">
      <w:pPr>
        <w:pStyle w:val="021"/>
        <w:rPr>
          <w:highlight w:val="yellow"/>
        </w:rPr>
      </w:pPr>
      <w:r w:rsidRPr="002F7D43">
        <w:rPr>
          <w:highlight w:val="yellow"/>
        </w:rPr>
        <w:lastRenderedPageBreak/>
        <w:t xml:space="preserve">3.3. Использование стандартов </w:t>
      </w:r>
      <w:r w:rsidRPr="002F7D43">
        <w:rPr>
          <w:highlight w:val="yellow"/>
          <w:lang w:val="en-US"/>
        </w:rPr>
        <w:t>XML</w:t>
      </w:r>
      <w:r w:rsidRPr="002F7D43">
        <w:rPr>
          <w:highlight w:val="yellow"/>
        </w:rPr>
        <w:t xml:space="preserve"> (</w:t>
      </w:r>
      <w:r w:rsidRPr="002F7D43">
        <w:rPr>
          <w:highlight w:val="yellow"/>
          <w:lang w:val="en-US"/>
        </w:rPr>
        <w:t>SVG</w:t>
      </w:r>
      <w:r w:rsidRPr="002F7D43">
        <w:rPr>
          <w:highlight w:val="yellow"/>
        </w:rPr>
        <w:t>)</w:t>
      </w:r>
    </w:p>
    <w:p w14:paraId="02F82143" w14:textId="77777777" w:rsidR="00DD1CB7" w:rsidRPr="00CC77DE" w:rsidRDefault="00DD1CB7" w:rsidP="008A5A0D">
      <w:pPr>
        <w:pStyle w:val="Maintext"/>
      </w:pPr>
      <w:r w:rsidRPr="00AA4347">
        <w:tab/>
      </w:r>
      <w:r w:rsidRPr="00CC77DE">
        <w:t>Векторная графика, включая логотипы и иконки, чаще сохраняется в формате SVG. Данный формат обеспечивает высокое качество изображения при любом масштабировании, поскольку основан на математических расчетах, а не на пикселях.</w:t>
      </w:r>
    </w:p>
    <w:p w14:paraId="0420BCC5" w14:textId="77777777" w:rsidR="00DD1CB7" w:rsidRDefault="00DD1CB7" w:rsidP="008A5A0D">
      <w:pPr>
        <w:pStyle w:val="Maintext"/>
      </w:pPr>
      <w:r w:rsidRPr="00CC77DE">
        <w:t>Кроме того, SVG отличается компактным размером файлов, что особенно важно для оптимизации загрузки веб-страниц. Еще одним преимуществом этого формата является возможность создания анимации с использованием CSS и JavaScript, что расширяет его функциональность в веб-разработке.</w:t>
      </w:r>
      <w:r>
        <w:t xml:space="preserve"> Пример использования </w:t>
      </w:r>
      <w:proofErr w:type="spellStart"/>
      <w:r>
        <w:rPr>
          <w:lang w:val="en-US"/>
        </w:rPr>
        <w:t>svg</w:t>
      </w:r>
      <w:proofErr w:type="spellEnd"/>
      <w:r>
        <w:rPr>
          <w:lang w:val="en-US"/>
        </w:rPr>
        <w:t xml:space="preserve"> </w:t>
      </w:r>
      <w:r>
        <w:t>показан в листинге 3.3</w:t>
      </w:r>
    </w:p>
    <w:p w14:paraId="3D42A3C0" w14:textId="77777777" w:rsidR="008A5A0D" w:rsidRDefault="008A5A0D" w:rsidP="008A5A0D">
      <w:pPr>
        <w:pStyle w:val="Maintext"/>
      </w:pPr>
    </w:p>
    <w:tbl>
      <w:tblPr>
        <w:tblStyle w:val="a8"/>
        <w:tblW w:w="0" w:type="auto"/>
        <w:tblLook w:val="04A0" w:firstRow="1" w:lastRow="0" w:firstColumn="1" w:lastColumn="0" w:noHBand="0" w:noVBand="1"/>
      </w:tblPr>
      <w:tblGrid>
        <w:gridCol w:w="10251"/>
      </w:tblGrid>
      <w:tr w:rsidR="00DD1CB7" w:rsidRPr="008A5A0D" w14:paraId="3894DBDE" w14:textId="77777777" w:rsidTr="00611CEA">
        <w:tc>
          <w:tcPr>
            <w:tcW w:w="10251" w:type="dxa"/>
          </w:tcPr>
          <w:p w14:paraId="76F6723C" w14:textId="129687AD" w:rsidR="00DD1CB7" w:rsidRPr="007949BC" w:rsidRDefault="00DD1CB7" w:rsidP="008A5A0D">
            <w:pPr>
              <w:pStyle w:val="af5"/>
            </w:pPr>
            <w:r w:rsidRPr="007949BC">
              <w:t xml:space="preserve">&lt;a </w:t>
            </w:r>
            <w:proofErr w:type="spellStart"/>
            <w:r w:rsidRPr="007949BC">
              <w:rPr>
                <w:i/>
                <w:iCs/>
              </w:rPr>
              <w:t>href</w:t>
            </w:r>
            <w:proofErr w:type="spellEnd"/>
            <w:proofErr w:type="gramStart"/>
            <w:r w:rsidRPr="007949BC">
              <w:t>="#</w:t>
            </w:r>
            <w:proofErr w:type="gramEnd"/>
            <w:r w:rsidRPr="007949BC">
              <w:t xml:space="preserve">" </w:t>
            </w:r>
            <w:r w:rsidRPr="007949BC">
              <w:rPr>
                <w:i/>
                <w:iCs/>
              </w:rPr>
              <w:t>class</w:t>
            </w:r>
            <w:r w:rsidRPr="007949BC">
              <w:t>="app-button"&gt;</w:t>
            </w:r>
          </w:p>
          <w:p w14:paraId="6789601F" w14:textId="4733CFF0" w:rsidR="00DD1CB7" w:rsidRPr="007949BC" w:rsidRDefault="00DD1CB7" w:rsidP="008A5A0D">
            <w:pPr>
              <w:pStyle w:val="af5"/>
            </w:pPr>
            <w:r w:rsidRPr="007949BC">
              <w:t xml:space="preserve">             &lt;</w:t>
            </w:r>
            <w:proofErr w:type="spellStart"/>
            <w:r w:rsidRPr="007949BC">
              <w:t>svg</w:t>
            </w:r>
            <w:proofErr w:type="spellEnd"/>
          </w:p>
          <w:p w14:paraId="1C396B64" w14:textId="0CA53E50" w:rsidR="00DD1CB7" w:rsidRPr="007949BC" w:rsidRDefault="00DD1CB7" w:rsidP="008A5A0D">
            <w:pPr>
              <w:pStyle w:val="af5"/>
            </w:pPr>
            <w:r w:rsidRPr="007949BC">
              <w:t xml:space="preserve">              </w:t>
            </w:r>
            <w:proofErr w:type="spellStart"/>
            <w:r w:rsidRPr="007949BC">
              <w:rPr>
                <w:i/>
                <w:iCs/>
              </w:rPr>
              <w:t>xmlns</w:t>
            </w:r>
            <w:proofErr w:type="spellEnd"/>
            <w:r w:rsidRPr="007949BC">
              <w:t>="http://www.w3.org/2000/svg"</w:t>
            </w:r>
          </w:p>
          <w:p w14:paraId="61D9A4E8" w14:textId="50873DBD" w:rsidR="00DD1CB7" w:rsidRPr="007949BC" w:rsidRDefault="00DD1CB7" w:rsidP="008A5A0D">
            <w:pPr>
              <w:pStyle w:val="af5"/>
            </w:pPr>
            <w:r w:rsidRPr="007949BC">
              <w:t xml:space="preserve">              </w:t>
            </w:r>
            <w:r w:rsidRPr="007949BC">
              <w:rPr>
                <w:i/>
                <w:iCs/>
              </w:rPr>
              <w:t>width</w:t>
            </w:r>
            <w:r w:rsidRPr="007949BC">
              <w:t>="20"</w:t>
            </w:r>
          </w:p>
          <w:p w14:paraId="7598405B" w14:textId="3AD31FD7" w:rsidR="00DD1CB7" w:rsidRPr="007949BC" w:rsidRDefault="00DD1CB7" w:rsidP="008A5A0D">
            <w:pPr>
              <w:pStyle w:val="af5"/>
            </w:pPr>
            <w:r w:rsidRPr="007949BC">
              <w:t xml:space="preserve">              </w:t>
            </w:r>
            <w:r w:rsidRPr="007949BC">
              <w:rPr>
                <w:i/>
                <w:iCs/>
              </w:rPr>
              <w:t>height</w:t>
            </w:r>
            <w:r w:rsidRPr="007949BC">
              <w:t>="20"</w:t>
            </w:r>
          </w:p>
          <w:p w14:paraId="6CE9C85C" w14:textId="6B5AA42A" w:rsidR="00DD1CB7" w:rsidRPr="007949BC" w:rsidRDefault="00DD1CB7" w:rsidP="008A5A0D">
            <w:pPr>
              <w:pStyle w:val="af5"/>
            </w:pPr>
            <w:r w:rsidRPr="007949BC">
              <w:t xml:space="preserve">              </w:t>
            </w:r>
            <w:proofErr w:type="spellStart"/>
            <w:r w:rsidRPr="007949BC">
              <w:rPr>
                <w:i/>
                <w:iCs/>
              </w:rPr>
              <w:t>viewBox</w:t>
            </w:r>
            <w:proofErr w:type="spellEnd"/>
            <w:r w:rsidRPr="007949BC">
              <w:t>="0 0 24 24"</w:t>
            </w:r>
          </w:p>
          <w:p w14:paraId="5FB86170" w14:textId="000CC033" w:rsidR="00DD1CB7" w:rsidRPr="007949BC" w:rsidRDefault="00DD1CB7" w:rsidP="008A5A0D">
            <w:pPr>
              <w:pStyle w:val="af5"/>
            </w:pPr>
            <w:r w:rsidRPr="007949BC">
              <w:t xml:space="preserve">              </w:t>
            </w:r>
            <w:r w:rsidRPr="007949BC">
              <w:rPr>
                <w:i/>
                <w:iCs/>
              </w:rPr>
              <w:t>fill</w:t>
            </w:r>
            <w:r w:rsidRPr="007949BC">
              <w:t>="none"</w:t>
            </w:r>
          </w:p>
          <w:p w14:paraId="3F7EF4CE" w14:textId="7DDBCA41" w:rsidR="00DD1CB7" w:rsidRPr="007949BC" w:rsidRDefault="00DD1CB7" w:rsidP="008A5A0D">
            <w:pPr>
              <w:pStyle w:val="af5"/>
            </w:pPr>
            <w:r w:rsidRPr="007949BC">
              <w:t xml:space="preserve">              </w:t>
            </w:r>
            <w:r w:rsidRPr="007949BC">
              <w:rPr>
                <w:i/>
                <w:iCs/>
              </w:rPr>
              <w:t>stroke</w:t>
            </w:r>
            <w:r w:rsidRPr="007949BC">
              <w:t>="</w:t>
            </w:r>
            <w:proofErr w:type="spellStart"/>
            <w:r w:rsidRPr="007949BC">
              <w:t>currentColor</w:t>
            </w:r>
            <w:proofErr w:type="spellEnd"/>
            <w:r w:rsidRPr="007949BC">
              <w:t>"</w:t>
            </w:r>
          </w:p>
          <w:p w14:paraId="04826AFD" w14:textId="23267D6F" w:rsidR="00DD1CB7" w:rsidRPr="007949BC" w:rsidRDefault="00DD1CB7" w:rsidP="008A5A0D">
            <w:pPr>
              <w:pStyle w:val="af5"/>
            </w:pPr>
            <w:r w:rsidRPr="007949BC">
              <w:t xml:space="preserve">              </w:t>
            </w:r>
            <w:r w:rsidRPr="007949BC">
              <w:rPr>
                <w:i/>
                <w:iCs/>
              </w:rPr>
              <w:t>stroke-width</w:t>
            </w:r>
            <w:r w:rsidRPr="007949BC">
              <w:t>="2"</w:t>
            </w:r>
          </w:p>
          <w:p w14:paraId="1A4F31D2" w14:textId="2F202F1F" w:rsidR="00DD1CB7" w:rsidRPr="007949BC" w:rsidRDefault="00DD1CB7" w:rsidP="008A5A0D">
            <w:pPr>
              <w:pStyle w:val="af5"/>
            </w:pPr>
            <w:r w:rsidRPr="007949BC">
              <w:t xml:space="preserve">              </w:t>
            </w:r>
            <w:r w:rsidRPr="007949BC">
              <w:rPr>
                <w:i/>
                <w:iCs/>
              </w:rPr>
              <w:t>stroke-</w:t>
            </w:r>
            <w:proofErr w:type="spellStart"/>
            <w:r w:rsidRPr="007949BC">
              <w:rPr>
                <w:i/>
                <w:iCs/>
              </w:rPr>
              <w:t>linecap</w:t>
            </w:r>
            <w:proofErr w:type="spellEnd"/>
            <w:r w:rsidRPr="007949BC">
              <w:t>="round"</w:t>
            </w:r>
          </w:p>
          <w:p w14:paraId="6B370AD2" w14:textId="7DADA208" w:rsidR="00DD1CB7" w:rsidRPr="007949BC" w:rsidRDefault="00DD1CB7" w:rsidP="008A5A0D">
            <w:pPr>
              <w:pStyle w:val="af5"/>
            </w:pPr>
            <w:r w:rsidRPr="007949BC">
              <w:t xml:space="preserve">              </w:t>
            </w:r>
            <w:r w:rsidRPr="007949BC">
              <w:rPr>
                <w:i/>
                <w:iCs/>
              </w:rPr>
              <w:t>stroke-</w:t>
            </w:r>
            <w:proofErr w:type="spellStart"/>
            <w:r w:rsidRPr="007949BC">
              <w:rPr>
                <w:i/>
                <w:iCs/>
              </w:rPr>
              <w:t>linejoin</w:t>
            </w:r>
            <w:proofErr w:type="spellEnd"/>
            <w:r w:rsidRPr="007949BC">
              <w:t>="round"</w:t>
            </w:r>
          </w:p>
          <w:p w14:paraId="39A709B5" w14:textId="4120D4EE" w:rsidR="00DD1CB7" w:rsidRPr="007949BC" w:rsidRDefault="00DD1CB7" w:rsidP="008A5A0D">
            <w:pPr>
              <w:pStyle w:val="af5"/>
            </w:pPr>
            <w:r w:rsidRPr="007949BC">
              <w:t>              &gt;</w:t>
            </w:r>
          </w:p>
          <w:p w14:paraId="34FF982B" w14:textId="04016C73" w:rsidR="00DD1CB7" w:rsidRPr="007949BC" w:rsidRDefault="00DD1CB7" w:rsidP="008A5A0D">
            <w:pPr>
              <w:pStyle w:val="af5"/>
            </w:pPr>
            <w:r w:rsidRPr="007949BC">
              <w:t>              &lt;path</w:t>
            </w:r>
            <w:r w:rsidR="008A5A0D" w:rsidRPr="008A5A0D">
              <w:t xml:space="preserve"> </w:t>
            </w:r>
            <w:r w:rsidRPr="007949BC">
              <w:rPr>
                <w:i/>
                <w:iCs/>
              </w:rPr>
              <w:t>d</w:t>
            </w:r>
            <w:r w:rsidRPr="007949BC">
              <w:t>="M3 9l9-7 9 7v11a2 2 0 0 1-2 2H5a2 2 0 0 1-2-2z"</w:t>
            </w:r>
          </w:p>
          <w:p w14:paraId="4C7D6C88" w14:textId="7C85D7A6" w:rsidR="00DD1CB7" w:rsidRPr="007949BC" w:rsidRDefault="00DD1CB7" w:rsidP="008A5A0D">
            <w:pPr>
              <w:pStyle w:val="af5"/>
            </w:pPr>
            <w:r w:rsidRPr="007949BC">
              <w:t>              &gt;&lt;/path&gt;</w:t>
            </w:r>
          </w:p>
          <w:p w14:paraId="02B97F1E" w14:textId="0E706EC4" w:rsidR="00DD1CB7" w:rsidRPr="007949BC" w:rsidRDefault="00DD1CB7" w:rsidP="008A5A0D">
            <w:pPr>
              <w:pStyle w:val="af5"/>
            </w:pPr>
            <w:r w:rsidRPr="007949BC">
              <w:t>              &lt;polyline</w:t>
            </w:r>
          </w:p>
          <w:p w14:paraId="214E4FFB" w14:textId="5B537B96" w:rsidR="00DD1CB7" w:rsidRPr="007949BC" w:rsidRDefault="00DD1CB7" w:rsidP="008A5A0D">
            <w:pPr>
              <w:pStyle w:val="af5"/>
            </w:pPr>
            <w:r w:rsidRPr="007949BC">
              <w:t xml:space="preserve">              </w:t>
            </w:r>
            <w:r w:rsidRPr="007949BC">
              <w:rPr>
                <w:i/>
                <w:iCs/>
              </w:rPr>
              <w:t>points</w:t>
            </w:r>
            <w:r w:rsidRPr="007949BC">
              <w:t>="9 22 9 12 15 12 15 22"</w:t>
            </w:r>
          </w:p>
          <w:p w14:paraId="545F1EDC" w14:textId="2BAD66FD" w:rsidR="00DD1CB7" w:rsidRPr="007949BC" w:rsidRDefault="00DD1CB7" w:rsidP="008A5A0D">
            <w:pPr>
              <w:pStyle w:val="af5"/>
            </w:pPr>
            <w:r w:rsidRPr="007949BC">
              <w:t>              &gt;&lt;/polyline&gt;</w:t>
            </w:r>
          </w:p>
          <w:p w14:paraId="602FC41F" w14:textId="7E819E18" w:rsidR="00DD1CB7" w:rsidRPr="007949BC" w:rsidRDefault="00DD1CB7" w:rsidP="008A5A0D">
            <w:pPr>
              <w:pStyle w:val="af5"/>
            </w:pPr>
            <w:r w:rsidRPr="007949BC">
              <w:t>              &lt;/</w:t>
            </w:r>
            <w:proofErr w:type="spellStart"/>
            <w:r w:rsidRPr="007949BC">
              <w:t>svg</w:t>
            </w:r>
            <w:proofErr w:type="spellEnd"/>
            <w:r w:rsidRPr="007949BC">
              <w:t>&gt;</w:t>
            </w:r>
          </w:p>
          <w:p w14:paraId="2383D02D" w14:textId="435B0C45" w:rsidR="00DD1CB7" w:rsidRPr="007949BC" w:rsidRDefault="00DD1CB7" w:rsidP="008A5A0D">
            <w:pPr>
              <w:pStyle w:val="af5"/>
            </w:pPr>
            <w:r w:rsidRPr="007949BC">
              <w:t>              Google Play</w:t>
            </w:r>
          </w:p>
          <w:p w14:paraId="12D60BF1" w14:textId="39351693" w:rsidR="00DD1CB7" w:rsidRDefault="00DD1CB7" w:rsidP="008A5A0D">
            <w:pPr>
              <w:pStyle w:val="af5"/>
            </w:pPr>
            <w:r w:rsidRPr="007949BC">
              <w:t>&lt;/a&gt;</w:t>
            </w:r>
          </w:p>
        </w:tc>
      </w:tr>
    </w:tbl>
    <w:p w14:paraId="41C399C8" w14:textId="77777777" w:rsidR="00DD1CB7" w:rsidRDefault="00DD1CB7" w:rsidP="008A5A0D">
      <w:pPr>
        <w:pStyle w:val="af1"/>
      </w:pPr>
      <w:r>
        <w:t>Листинг 3.</w:t>
      </w:r>
      <w:r w:rsidRPr="00100BD8">
        <w:t>4</w:t>
      </w:r>
      <w:r>
        <w:t xml:space="preserve"> – Пример использования </w:t>
      </w:r>
      <w:r>
        <w:rPr>
          <w:lang w:val="en-US"/>
        </w:rPr>
        <w:t>SVG</w:t>
      </w:r>
      <w:r w:rsidRPr="000777A5">
        <w:t xml:space="preserve"> </w:t>
      </w:r>
      <w:r>
        <w:t>на главной странице</w:t>
      </w:r>
    </w:p>
    <w:p w14:paraId="07EF6819" w14:textId="0A8690C3" w:rsidR="00DD1CB7" w:rsidRDefault="00DD1CB7" w:rsidP="008A5A0D">
      <w:pPr>
        <w:pStyle w:val="Maintext"/>
      </w:pPr>
      <w:r>
        <w:t xml:space="preserve">Для хранения информации о железнодорожных маршрутах было принято решение использовать </w:t>
      </w:r>
      <w:r>
        <w:rPr>
          <w:lang w:val="en-US"/>
        </w:rPr>
        <w:t>XML</w:t>
      </w:r>
      <w:r w:rsidRPr="004B02DD">
        <w:t>.</w:t>
      </w:r>
      <w:r w:rsidR="00AF2F1B">
        <w:t xml:space="preserve"> Пример использования описан в листинге </w:t>
      </w:r>
      <w:r w:rsidR="00EF45A3">
        <w:t>3.5</w:t>
      </w:r>
    </w:p>
    <w:p w14:paraId="3FABF7A1" w14:textId="77777777" w:rsidR="008A5A0D" w:rsidRDefault="008A5A0D" w:rsidP="008A5A0D">
      <w:pPr>
        <w:pStyle w:val="Maintext"/>
      </w:pPr>
    </w:p>
    <w:tbl>
      <w:tblPr>
        <w:tblStyle w:val="a8"/>
        <w:tblW w:w="0" w:type="auto"/>
        <w:tblLook w:val="04A0" w:firstRow="1" w:lastRow="0" w:firstColumn="1" w:lastColumn="0" w:noHBand="0" w:noVBand="1"/>
      </w:tblPr>
      <w:tblGrid>
        <w:gridCol w:w="10251"/>
      </w:tblGrid>
      <w:tr w:rsidR="00DD1CB7" w14:paraId="7529E1B6" w14:textId="77777777" w:rsidTr="00611CEA">
        <w:tc>
          <w:tcPr>
            <w:tcW w:w="10251" w:type="dxa"/>
          </w:tcPr>
          <w:p w14:paraId="067943C7" w14:textId="77777777" w:rsidR="00DD1CB7" w:rsidRPr="005E727C" w:rsidRDefault="00DD1CB7" w:rsidP="008A5A0D">
            <w:pPr>
              <w:pStyle w:val="af5"/>
            </w:pPr>
            <w:r w:rsidRPr="005E727C">
              <w:t>&lt;?</w:t>
            </w:r>
            <w:proofErr w:type="spellStart"/>
            <w:r w:rsidRPr="005E727C">
              <w:t>xml</w:t>
            </w:r>
            <w:proofErr w:type="spellEnd"/>
            <w:r w:rsidRPr="005E727C">
              <w:rPr>
                <w:i/>
                <w:iCs/>
              </w:rPr>
              <w:t xml:space="preserve"> </w:t>
            </w:r>
            <w:proofErr w:type="spellStart"/>
            <w:r w:rsidRPr="005E727C">
              <w:rPr>
                <w:i/>
                <w:iCs/>
              </w:rPr>
              <w:t>version</w:t>
            </w:r>
            <w:proofErr w:type="spellEnd"/>
            <w:r w:rsidRPr="005E727C">
              <w:t>="1.0"</w:t>
            </w:r>
            <w:r w:rsidRPr="005E727C">
              <w:rPr>
                <w:i/>
                <w:iCs/>
              </w:rPr>
              <w:t xml:space="preserve"> </w:t>
            </w:r>
            <w:proofErr w:type="spellStart"/>
            <w:r w:rsidRPr="005E727C">
              <w:rPr>
                <w:i/>
                <w:iCs/>
              </w:rPr>
              <w:t>encoding</w:t>
            </w:r>
            <w:proofErr w:type="spellEnd"/>
            <w:r w:rsidRPr="005E727C">
              <w:t>="UTF-8"?&gt;</w:t>
            </w:r>
          </w:p>
        </w:tc>
      </w:tr>
    </w:tbl>
    <w:p w14:paraId="62C4FAB3" w14:textId="77777777" w:rsidR="00DD1CB7" w:rsidRDefault="00DD1CB7" w:rsidP="008A5A0D">
      <w:pPr>
        <w:pStyle w:val="af1"/>
      </w:pPr>
      <w:r>
        <w:rPr>
          <w:lang w:val="be-BY"/>
        </w:rPr>
        <w:t xml:space="preserve">Листинг 3.5 – Пример использования стандартов </w:t>
      </w:r>
      <w:r>
        <w:rPr>
          <w:lang w:val="en-US"/>
        </w:rPr>
        <w:t>XML</w:t>
      </w:r>
    </w:p>
    <w:p w14:paraId="75686D97" w14:textId="6975EA04" w:rsidR="00A80C5B" w:rsidRPr="002D61F7" w:rsidRDefault="00A80C5B" w:rsidP="008A5A0D">
      <w:pPr>
        <w:pStyle w:val="Maintext"/>
      </w:pPr>
      <w:r w:rsidRPr="002D61F7">
        <w:t xml:space="preserve">Данные </w:t>
      </w:r>
      <w:r>
        <w:t>о маршрутах</w:t>
      </w:r>
      <w:r w:rsidRPr="002D61F7">
        <w:t xml:space="preserve"> удобно хранятся отдельно в </w:t>
      </w:r>
      <w:r w:rsidRPr="002D61F7">
        <w:rPr>
          <w:lang w:val="en-US"/>
        </w:rPr>
        <w:t>XML</w:t>
      </w:r>
      <w:r w:rsidRPr="002D61F7">
        <w:t xml:space="preserve">-документе. </w:t>
      </w:r>
    </w:p>
    <w:p w14:paraId="424132DD" w14:textId="5F38FBC5" w:rsidR="00A80C5B" w:rsidRPr="0063020E" w:rsidRDefault="00A80C5B" w:rsidP="008A5A0D">
      <w:pPr>
        <w:pStyle w:val="Maintext"/>
      </w:pPr>
      <w:r w:rsidRPr="002D61F7">
        <w:t>XML-формат удобен для хранения данны</w:t>
      </w:r>
      <w:r>
        <w:t xml:space="preserve">х, так как </w:t>
      </w:r>
      <w:r w:rsidRPr="002D61F7">
        <w:t>XML не зависит от программного обеспечения или операционной системы, что делает его переносимым между платформами.</w:t>
      </w:r>
      <w:r w:rsidR="00664EE3">
        <w:t xml:space="preserve"> Также</w:t>
      </w:r>
      <w:r w:rsidR="0063020E">
        <w:t xml:space="preserve"> </w:t>
      </w:r>
      <w:r w:rsidR="0063020E" w:rsidRPr="002D61F7">
        <w:t>XML-формат позволяет создавать собственные теги и атрибуты, что дает возможность расширять его для конкретных нужд проекта</w:t>
      </w:r>
      <w:r w:rsidR="0063020E">
        <w:t>.</w:t>
      </w:r>
    </w:p>
    <w:p w14:paraId="39D2A156" w14:textId="77777777" w:rsidR="00DD1CB7" w:rsidRDefault="00DD1CB7" w:rsidP="008A5A0D">
      <w:pPr>
        <w:pStyle w:val="021"/>
        <w:rPr>
          <w:highlight w:val="yellow"/>
        </w:rPr>
      </w:pPr>
      <w:r w:rsidRPr="002F7D43">
        <w:rPr>
          <w:highlight w:val="yellow"/>
        </w:rPr>
        <w:t xml:space="preserve">3.4 Управление элементами </w:t>
      </w:r>
      <w:r w:rsidRPr="002F7D43">
        <w:rPr>
          <w:highlight w:val="yellow"/>
          <w:lang w:val="en-US"/>
        </w:rPr>
        <w:t>DOM</w:t>
      </w:r>
    </w:p>
    <w:p w14:paraId="38FADF77" w14:textId="73237D15" w:rsidR="00074D71" w:rsidRDefault="008A2E2B" w:rsidP="008A5A0D">
      <w:pPr>
        <w:pStyle w:val="Maintext"/>
      </w:pPr>
      <w:r>
        <w:lastRenderedPageBreak/>
        <w:t>Для интерактивности и удобства</w:t>
      </w:r>
      <w:r w:rsidRPr="0026762D">
        <w:t xml:space="preserve"> работы с интерфейсом </w:t>
      </w:r>
      <w:r>
        <w:t xml:space="preserve">был использован </w:t>
      </w:r>
      <w:r w:rsidRPr="0026762D">
        <w:t>JavaScript.</w:t>
      </w:r>
      <w:r w:rsidR="008B5E55">
        <w:t xml:space="preserve"> На всех страницах имеется</w:t>
      </w:r>
      <w:r w:rsidR="002B4D72">
        <w:t xml:space="preserve"> механизм управления</w:t>
      </w:r>
      <w:r w:rsidR="009C2C9B">
        <w:t xml:space="preserve"> экраном</w:t>
      </w:r>
      <w:r w:rsidR="002B4D72">
        <w:t xml:space="preserve"> </w:t>
      </w:r>
      <w:r w:rsidR="007E7721">
        <w:t>загрузки веб-страницы, который плавно скрывает его и плавно восстанавливает стандартное поведение страницы.</w:t>
      </w:r>
      <w:r w:rsidR="00CD34CF">
        <w:t xml:space="preserve"> </w:t>
      </w:r>
      <w:r w:rsidR="00ED13F4">
        <w:t>Механизм предоставлен в листинге 3.6</w:t>
      </w:r>
      <w:r w:rsidR="00074D71">
        <w:t>.</w:t>
      </w:r>
    </w:p>
    <w:p w14:paraId="322AE8BD" w14:textId="77777777" w:rsidR="008A5A0D" w:rsidRPr="008A2E2B" w:rsidRDefault="008A5A0D" w:rsidP="008A5A0D">
      <w:pPr>
        <w:pStyle w:val="Maintext"/>
        <w:rPr>
          <w:highlight w:val="yellow"/>
        </w:rPr>
      </w:pPr>
    </w:p>
    <w:tbl>
      <w:tblPr>
        <w:tblStyle w:val="a8"/>
        <w:tblW w:w="0" w:type="auto"/>
        <w:tblLook w:val="04A0" w:firstRow="1" w:lastRow="0" w:firstColumn="1" w:lastColumn="0" w:noHBand="0" w:noVBand="1"/>
      </w:tblPr>
      <w:tblGrid>
        <w:gridCol w:w="10251"/>
      </w:tblGrid>
      <w:tr w:rsidR="00074D71" w:rsidRPr="009C2C9B" w14:paraId="0158958F" w14:textId="77777777" w:rsidTr="00074D71">
        <w:tc>
          <w:tcPr>
            <w:tcW w:w="10251" w:type="dxa"/>
          </w:tcPr>
          <w:p w14:paraId="71C11BF1" w14:textId="77777777" w:rsidR="003C46EC" w:rsidRPr="008A5A0D" w:rsidRDefault="003C46EC" w:rsidP="008A5A0D">
            <w:pPr>
              <w:pStyle w:val="af5"/>
            </w:pPr>
            <w:r w:rsidRPr="009C2C9B">
              <w:tab/>
              <w:t>   </w:t>
            </w:r>
            <w:r w:rsidRPr="008A5A0D">
              <w:t xml:space="preserve">function </w:t>
            </w:r>
            <w:proofErr w:type="spellStart"/>
            <w:r w:rsidRPr="008A5A0D">
              <w:t>handleLoadingScreen</w:t>
            </w:r>
            <w:proofErr w:type="spellEnd"/>
            <w:r w:rsidRPr="008A5A0D">
              <w:t>() {</w:t>
            </w:r>
          </w:p>
          <w:p w14:paraId="1859DA8C" w14:textId="77777777" w:rsidR="003C46EC" w:rsidRPr="008A5A0D" w:rsidRDefault="003C46EC" w:rsidP="008A5A0D">
            <w:pPr>
              <w:pStyle w:val="af5"/>
            </w:pPr>
            <w:r w:rsidRPr="008A5A0D">
              <w:t xml:space="preserve">        const </w:t>
            </w:r>
            <w:proofErr w:type="spellStart"/>
            <w:r w:rsidRPr="008A5A0D">
              <w:t>loadingScreen</w:t>
            </w:r>
            <w:proofErr w:type="spellEnd"/>
            <w:r w:rsidRPr="008A5A0D">
              <w:t xml:space="preserve"> = </w:t>
            </w:r>
            <w:proofErr w:type="spellStart"/>
            <w:r w:rsidRPr="008A5A0D">
              <w:t>document.querySelector</w:t>
            </w:r>
            <w:proofErr w:type="spellEnd"/>
            <w:r w:rsidRPr="008A5A0D">
              <w:t>(".loading-screen"</w:t>
            </w:r>
            <w:proofErr w:type="gramStart"/>
            <w:r w:rsidRPr="008A5A0D">
              <w:t>);</w:t>
            </w:r>
            <w:proofErr w:type="gramEnd"/>
          </w:p>
          <w:p w14:paraId="4A21F936" w14:textId="77777777" w:rsidR="003C46EC" w:rsidRPr="008A5A0D" w:rsidRDefault="003C46EC" w:rsidP="008A5A0D">
            <w:pPr>
              <w:pStyle w:val="af5"/>
            </w:pPr>
            <w:r w:rsidRPr="008A5A0D">
              <w:t>        if (</w:t>
            </w:r>
            <w:proofErr w:type="spellStart"/>
            <w:r w:rsidRPr="008A5A0D">
              <w:t>loadingScreen</w:t>
            </w:r>
            <w:proofErr w:type="spellEnd"/>
            <w:r w:rsidRPr="008A5A0D">
              <w:t>) {</w:t>
            </w:r>
          </w:p>
          <w:p w14:paraId="146269FB" w14:textId="77777777" w:rsidR="003C46EC" w:rsidRPr="008A5A0D" w:rsidRDefault="003C46EC" w:rsidP="008A5A0D">
            <w:pPr>
              <w:pStyle w:val="af5"/>
            </w:pPr>
            <w:r w:rsidRPr="008A5A0D">
              <w:t xml:space="preserve">            </w:t>
            </w:r>
            <w:proofErr w:type="spellStart"/>
            <w:r w:rsidRPr="008A5A0D">
              <w:t>setTimeout</w:t>
            </w:r>
            <w:proofErr w:type="spellEnd"/>
            <w:r w:rsidRPr="008A5A0D">
              <w:t>(() =&gt; {</w:t>
            </w:r>
          </w:p>
          <w:p w14:paraId="1E88821A" w14:textId="77777777" w:rsidR="003C46EC" w:rsidRPr="008A5A0D" w:rsidRDefault="003C46EC" w:rsidP="008A5A0D">
            <w:pPr>
              <w:pStyle w:val="af5"/>
            </w:pPr>
            <w:r w:rsidRPr="008A5A0D">
              <w:t xml:space="preserve">                </w:t>
            </w:r>
            <w:proofErr w:type="spellStart"/>
            <w:r w:rsidRPr="008A5A0D">
              <w:t>loadingScreen.classList.add</w:t>
            </w:r>
            <w:proofErr w:type="spellEnd"/>
            <w:r w:rsidRPr="008A5A0D">
              <w:t>("hidden"</w:t>
            </w:r>
            <w:proofErr w:type="gramStart"/>
            <w:r w:rsidRPr="008A5A0D">
              <w:t>);</w:t>
            </w:r>
            <w:proofErr w:type="gramEnd"/>
          </w:p>
          <w:p w14:paraId="75F3D098" w14:textId="77777777" w:rsidR="003C46EC" w:rsidRPr="008A5A0D" w:rsidRDefault="003C46EC" w:rsidP="008A5A0D">
            <w:pPr>
              <w:pStyle w:val="af5"/>
            </w:pPr>
            <w:r w:rsidRPr="008A5A0D">
              <w:t xml:space="preserve">                </w:t>
            </w:r>
            <w:proofErr w:type="spellStart"/>
            <w:r w:rsidRPr="008A5A0D">
              <w:t>setTimeout</w:t>
            </w:r>
            <w:proofErr w:type="spellEnd"/>
            <w:r w:rsidRPr="008A5A0D">
              <w:t>(() =&gt; {</w:t>
            </w:r>
          </w:p>
          <w:p w14:paraId="25965D6B" w14:textId="77777777" w:rsidR="003C46EC" w:rsidRPr="008A5A0D" w:rsidRDefault="003C46EC" w:rsidP="008A5A0D">
            <w:pPr>
              <w:pStyle w:val="af5"/>
            </w:pPr>
            <w:r w:rsidRPr="008A5A0D">
              <w:t xml:space="preserve">                    </w:t>
            </w:r>
            <w:proofErr w:type="spellStart"/>
            <w:r w:rsidRPr="008A5A0D">
              <w:t>document.body.style.overflow</w:t>
            </w:r>
            <w:proofErr w:type="spellEnd"/>
            <w:r w:rsidRPr="008A5A0D">
              <w:t xml:space="preserve"> = "</w:t>
            </w:r>
            <w:proofErr w:type="gramStart"/>
            <w:r w:rsidRPr="008A5A0D">
              <w:t>";</w:t>
            </w:r>
            <w:proofErr w:type="gramEnd"/>
          </w:p>
          <w:p w14:paraId="148A91A3" w14:textId="77777777" w:rsidR="003C46EC" w:rsidRPr="009C2C9B" w:rsidRDefault="003C46EC" w:rsidP="008A5A0D">
            <w:pPr>
              <w:pStyle w:val="af5"/>
            </w:pPr>
            <w:r w:rsidRPr="008A5A0D">
              <w:t xml:space="preserve">                </w:t>
            </w:r>
            <w:r w:rsidRPr="009C2C9B">
              <w:t>}, 500</w:t>
            </w:r>
            <w:proofErr w:type="gramStart"/>
            <w:r w:rsidRPr="009C2C9B">
              <w:t>);</w:t>
            </w:r>
            <w:proofErr w:type="gramEnd"/>
          </w:p>
          <w:p w14:paraId="2301E3CC" w14:textId="77777777" w:rsidR="003C46EC" w:rsidRPr="009C2C9B" w:rsidRDefault="003C46EC" w:rsidP="008A5A0D">
            <w:pPr>
              <w:pStyle w:val="af5"/>
            </w:pPr>
            <w:r w:rsidRPr="009C2C9B">
              <w:t>            }, 800</w:t>
            </w:r>
            <w:proofErr w:type="gramStart"/>
            <w:r w:rsidRPr="009C2C9B">
              <w:t>);</w:t>
            </w:r>
            <w:proofErr w:type="gramEnd"/>
          </w:p>
          <w:p w14:paraId="1A8CCAD3" w14:textId="77777777" w:rsidR="003C46EC" w:rsidRPr="009C2C9B" w:rsidRDefault="003C46EC" w:rsidP="008A5A0D">
            <w:pPr>
              <w:pStyle w:val="af5"/>
            </w:pPr>
            <w:r w:rsidRPr="009C2C9B">
              <w:t>        }</w:t>
            </w:r>
          </w:p>
          <w:p w14:paraId="57BCCEDB" w14:textId="5BF3552A" w:rsidR="00074D71" w:rsidRPr="009C2C9B" w:rsidRDefault="003C46EC" w:rsidP="008A5A0D">
            <w:pPr>
              <w:pStyle w:val="af5"/>
            </w:pPr>
            <w:r w:rsidRPr="009C2C9B">
              <w:t>    }</w:t>
            </w:r>
          </w:p>
        </w:tc>
      </w:tr>
    </w:tbl>
    <w:p w14:paraId="608420D4" w14:textId="7520222B" w:rsidR="00DD1CB7" w:rsidRDefault="003C46EC" w:rsidP="008A5A0D">
      <w:pPr>
        <w:pStyle w:val="021"/>
      </w:pPr>
      <w:r w:rsidRPr="009C2C9B">
        <w:t xml:space="preserve">Листинг 3.6 </w:t>
      </w:r>
      <w:r w:rsidR="000229D1" w:rsidRPr="009C2C9B">
        <w:t>–</w:t>
      </w:r>
      <w:r w:rsidRPr="009C2C9B">
        <w:t xml:space="preserve"> </w:t>
      </w:r>
      <w:r w:rsidR="000229D1" w:rsidRPr="009C2C9B">
        <w:t>Обработка экрана загрузки</w:t>
      </w:r>
    </w:p>
    <w:p w14:paraId="32A96FDB" w14:textId="713A1888" w:rsidR="00A35570" w:rsidRDefault="00A35570" w:rsidP="008A5A0D">
      <w:pPr>
        <w:pStyle w:val="Maintext"/>
      </w:pPr>
      <w:r w:rsidRPr="00A35570">
        <w:t>Сначала находит</w:t>
      </w:r>
      <w:r>
        <w:t>ся</w:t>
      </w:r>
      <w:r w:rsidRPr="00A35570">
        <w:t xml:space="preserve"> элемент с классом </w:t>
      </w:r>
      <w:r w:rsidR="003514C2">
        <w:t>«</w:t>
      </w:r>
      <w:proofErr w:type="spellStart"/>
      <w:r w:rsidRPr="00A35570">
        <w:t>loading-screen</w:t>
      </w:r>
      <w:proofErr w:type="spellEnd"/>
      <w:r w:rsidR="003514C2">
        <w:t>»</w:t>
      </w:r>
      <w:r w:rsidRPr="00A35570">
        <w:t xml:space="preserve">. Если такой элемент существует, через 800 миллисекунд к нему добавляется класс </w:t>
      </w:r>
      <w:r w:rsidR="003514C2">
        <w:t>«</w:t>
      </w:r>
      <w:proofErr w:type="spellStart"/>
      <w:r w:rsidRPr="00A35570">
        <w:t>hidden</w:t>
      </w:r>
      <w:proofErr w:type="spellEnd"/>
      <w:r w:rsidR="003514C2">
        <w:t>»</w:t>
      </w:r>
      <w:r w:rsidRPr="00A35570">
        <w:t>, который скрывает экран загрузки. Затем, после дополнительной задержки в 500 миллисекунд, снимается ограничение прокрутки страницы (если оно было установлено ранее). В результате экран загрузки плавно исчезает, и страница становится полностью доступной для пользователя.</w:t>
      </w:r>
    </w:p>
    <w:p w14:paraId="5ED66565" w14:textId="5E19CCFE" w:rsidR="00C307C2" w:rsidRDefault="00DB206B" w:rsidP="008A5A0D">
      <w:pPr>
        <w:pStyle w:val="Maintext"/>
      </w:pPr>
      <w:r>
        <w:t xml:space="preserve">При наведении курсора на карточки с маршрутами происходят изменения состояния </w:t>
      </w:r>
      <w:r w:rsidR="00D81FD2">
        <w:t>линий внутри карточек.</w:t>
      </w:r>
      <w:r w:rsidR="00D82412">
        <w:t xml:space="preserve"> Данные изменения </w:t>
      </w:r>
      <w:r w:rsidR="00651E45">
        <w:t xml:space="preserve">показаны в листинге </w:t>
      </w:r>
      <w:r w:rsidR="00264325">
        <w:t>3.7.</w:t>
      </w:r>
    </w:p>
    <w:tbl>
      <w:tblPr>
        <w:tblStyle w:val="a8"/>
        <w:tblW w:w="0" w:type="auto"/>
        <w:tblLook w:val="04A0" w:firstRow="1" w:lastRow="0" w:firstColumn="1" w:lastColumn="0" w:noHBand="0" w:noVBand="1"/>
      </w:tblPr>
      <w:tblGrid>
        <w:gridCol w:w="10251"/>
      </w:tblGrid>
      <w:tr w:rsidR="00264325" w14:paraId="13BB0D98" w14:textId="77777777" w:rsidTr="00264325">
        <w:tc>
          <w:tcPr>
            <w:tcW w:w="10251" w:type="dxa"/>
          </w:tcPr>
          <w:p w14:paraId="135E9C08" w14:textId="77777777" w:rsidR="0094182A" w:rsidRPr="0094182A" w:rsidRDefault="0094182A" w:rsidP="008A5A0D">
            <w:pPr>
              <w:pStyle w:val="af5"/>
            </w:pPr>
            <w:r w:rsidRPr="0094182A">
              <w:t xml:space="preserve">function </w:t>
            </w:r>
            <w:proofErr w:type="spellStart"/>
            <w:r w:rsidRPr="0094182A">
              <w:t>setupRouteCardEffects</w:t>
            </w:r>
            <w:proofErr w:type="spellEnd"/>
            <w:proofErr w:type="gramStart"/>
            <w:r w:rsidRPr="0094182A">
              <w:t>() {</w:t>
            </w:r>
            <w:proofErr w:type="gramEnd"/>
          </w:p>
          <w:p w14:paraId="2F948E7D" w14:textId="77777777" w:rsidR="0094182A" w:rsidRPr="0094182A" w:rsidRDefault="0094182A" w:rsidP="008A5A0D">
            <w:pPr>
              <w:pStyle w:val="af5"/>
            </w:pPr>
            <w:r w:rsidRPr="0094182A">
              <w:t xml:space="preserve">        const </w:t>
            </w:r>
            <w:proofErr w:type="spellStart"/>
            <w:r w:rsidRPr="0094182A">
              <w:t>routeCards</w:t>
            </w:r>
            <w:proofErr w:type="spellEnd"/>
            <w:r w:rsidRPr="0094182A">
              <w:t xml:space="preserve"> = </w:t>
            </w:r>
            <w:proofErr w:type="spellStart"/>
            <w:r w:rsidRPr="0094182A">
              <w:t>document.querySelectorAll</w:t>
            </w:r>
            <w:proofErr w:type="spellEnd"/>
            <w:r w:rsidRPr="0094182A">
              <w:t>(</w:t>
            </w:r>
            <w:proofErr w:type="gramStart"/>
            <w:r w:rsidRPr="0094182A">
              <w:t>".</w:t>
            </w:r>
            <w:proofErr w:type="gramEnd"/>
            <w:r w:rsidRPr="0094182A">
              <w:t>route-card"</w:t>
            </w:r>
            <w:proofErr w:type="gramStart"/>
            <w:r w:rsidRPr="0094182A">
              <w:t>);</w:t>
            </w:r>
            <w:proofErr w:type="gramEnd"/>
          </w:p>
          <w:p w14:paraId="712B11FF" w14:textId="77777777" w:rsidR="0094182A" w:rsidRPr="0094182A" w:rsidRDefault="0094182A" w:rsidP="008A5A0D">
            <w:pPr>
              <w:pStyle w:val="af5"/>
            </w:pPr>
            <w:r w:rsidRPr="0094182A">
              <w:t xml:space="preserve">        const bookmarks = </w:t>
            </w:r>
            <w:proofErr w:type="spellStart"/>
            <w:r w:rsidRPr="0094182A">
              <w:t>document.querySelectorAll</w:t>
            </w:r>
            <w:proofErr w:type="spellEnd"/>
            <w:proofErr w:type="gramStart"/>
            <w:r w:rsidRPr="0094182A">
              <w:t>(".</w:t>
            </w:r>
            <w:proofErr w:type="gramEnd"/>
            <w:r w:rsidRPr="0094182A">
              <w:t>route-bookmark"</w:t>
            </w:r>
            <w:proofErr w:type="gramStart"/>
            <w:r w:rsidRPr="0094182A">
              <w:t>);</w:t>
            </w:r>
            <w:proofErr w:type="gramEnd"/>
          </w:p>
          <w:p w14:paraId="1C5E5382" w14:textId="77777777" w:rsidR="0094182A" w:rsidRPr="0094182A" w:rsidRDefault="0094182A" w:rsidP="008A5A0D">
            <w:pPr>
              <w:pStyle w:val="af5"/>
            </w:pPr>
            <w:r w:rsidRPr="0094182A">
              <w:t xml:space="preserve">        </w:t>
            </w:r>
            <w:proofErr w:type="spellStart"/>
            <w:r w:rsidRPr="0094182A">
              <w:t>routeCards.</w:t>
            </w:r>
            <w:proofErr w:type="gramStart"/>
            <w:r w:rsidRPr="0094182A">
              <w:t>forEach</w:t>
            </w:r>
            <w:proofErr w:type="spellEnd"/>
            <w:r w:rsidRPr="0094182A">
              <w:t>((</w:t>
            </w:r>
            <w:proofErr w:type="gramEnd"/>
            <w:r w:rsidRPr="0094182A">
              <w:t>card) =&gt; {</w:t>
            </w:r>
          </w:p>
          <w:p w14:paraId="69B65D0B" w14:textId="77777777" w:rsidR="0094182A" w:rsidRPr="0094182A" w:rsidRDefault="0094182A" w:rsidP="008A5A0D">
            <w:pPr>
              <w:pStyle w:val="af5"/>
            </w:pPr>
            <w:r w:rsidRPr="0094182A">
              <w:t xml:space="preserve">            </w:t>
            </w:r>
            <w:proofErr w:type="spellStart"/>
            <w:r w:rsidRPr="0094182A">
              <w:t>card.addEventListener</w:t>
            </w:r>
            <w:proofErr w:type="spellEnd"/>
            <w:r w:rsidRPr="0094182A">
              <w:t>("</w:t>
            </w:r>
            <w:proofErr w:type="spellStart"/>
            <w:r w:rsidRPr="0094182A">
              <w:t>mouseenter</w:t>
            </w:r>
            <w:proofErr w:type="spellEnd"/>
            <w:r w:rsidRPr="0094182A">
              <w:t>", () =&gt; {</w:t>
            </w:r>
          </w:p>
          <w:p w14:paraId="141C5F64" w14:textId="77777777" w:rsidR="0094182A" w:rsidRPr="0094182A" w:rsidRDefault="0094182A" w:rsidP="008A5A0D">
            <w:pPr>
              <w:pStyle w:val="af5"/>
            </w:pPr>
            <w:r w:rsidRPr="0094182A">
              <w:t xml:space="preserve">                const </w:t>
            </w:r>
            <w:proofErr w:type="spellStart"/>
            <w:r w:rsidRPr="0094182A">
              <w:t>decorativeLine</w:t>
            </w:r>
            <w:proofErr w:type="spellEnd"/>
            <w:r w:rsidRPr="0094182A">
              <w:t xml:space="preserve"> = </w:t>
            </w:r>
            <w:proofErr w:type="spellStart"/>
            <w:r w:rsidRPr="0094182A">
              <w:t>card.querySelector</w:t>
            </w:r>
            <w:proofErr w:type="spellEnd"/>
            <w:r w:rsidRPr="0094182A">
              <w:t>(</w:t>
            </w:r>
          </w:p>
          <w:p w14:paraId="1F84447D" w14:textId="77777777" w:rsidR="0094182A" w:rsidRPr="0094182A" w:rsidRDefault="0094182A" w:rsidP="008A5A0D">
            <w:pPr>
              <w:pStyle w:val="af5"/>
            </w:pPr>
            <w:r w:rsidRPr="0094182A">
              <w:t>                    ".route-decorative-line"</w:t>
            </w:r>
            <w:proofErr w:type="gramStart"/>
            <w:r w:rsidRPr="0094182A">
              <w:t>);</w:t>
            </w:r>
            <w:proofErr w:type="gramEnd"/>
          </w:p>
          <w:p w14:paraId="30443BFD" w14:textId="77777777" w:rsidR="0094182A" w:rsidRPr="0094182A" w:rsidRDefault="0094182A" w:rsidP="008A5A0D">
            <w:pPr>
              <w:pStyle w:val="af5"/>
            </w:pPr>
            <w:r w:rsidRPr="0094182A">
              <w:t>                if (</w:t>
            </w:r>
            <w:proofErr w:type="spellStart"/>
            <w:proofErr w:type="gramStart"/>
            <w:r w:rsidRPr="0094182A">
              <w:t>decorativeLine</w:t>
            </w:r>
            <w:proofErr w:type="spellEnd"/>
            <w:r w:rsidRPr="0094182A">
              <w:t>) {</w:t>
            </w:r>
            <w:proofErr w:type="gramEnd"/>
          </w:p>
          <w:p w14:paraId="44BE24D0" w14:textId="77777777" w:rsidR="0094182A" w:rsidRPr="0094182A" w:rsidRDefault="0094182A" w:rsidP="008A5A0D">
            <w:pPr>
              <w:pStyle w:val="af5"/>
            </w:pPr>
            <w:r w:rsidRPr="0094182A">
              <w:t xml:space="preserve">                    </w:t>
            </w:r>
            <w:proofErr w:type="spellStart"/>
            <w:r w:rsidRPr="0094182A">
              <w:t>decorativeLine.style.width</w:t>
            </w:r>
            <w:proofErr w:type="spellEnd"/>
            <w:r w:rsidRPr="0094182A">
              <w:t xml:space="preserve"> = "90%</w:t>
            </w:r>
            <w:proofErr w:type="gramStart"/>
            <w:r w:rsidRPr="0094182A">
              <w:t>";</w:t>
            </w:r>
            <w:proofErr w:type="gramEnd"/>
          </w:p>
          <w:p w14:paraId="4D97197A" w14:textId="77777777" w:rsidR="0094182A" w:rsidRPr="0094182A" w:rsidRDefault="0094182A" w:rsidP="008A5A0D">
            <w:pPr>
              <w:pStyle w:val="af5"/>
            </w:pPr>
            <w:r w:rsidRPr="0094182A">
              <w:t xml:space="preserve">                    </w:t>
            </w:r>
            <w:proofErr w:type="spellStart"/>
            <w:r w:rsidRPr="0094182A">
              <w:t>decorativeLine.style.opacity</w:t>
            </w:r>
            <w:proofErr w:type="spellEnd"/>
            <w:r w:rsidRPr="0094182A">
              <w:t xml:space="preserve"> = "0.7";} }</w:t>
            </w:r>
            <w:proofErr w:type="gramStart"/>
            <w:r w:rsidRPr="0094182A">
              <w:t>);</w:t>
            </w:r>
            <w:proofErr w:type="gramEnd"/>
          </w:p>
          <w:p w14:paraId="38B935F6" w14:textId="77777777" w:rsidR="0094182A" w:rsidRPr="0094182A" w:rsidRDefault="0094182A" w:rsidP="008A5A0D">
            <w:pPr>
              <w:pStyle w:val="af5"/>
            </w:pPr>
            <w:r w:rsidRPr="0094182A">
              <w:t xml:space="preserve">            </w:t>
            </w:r>
            <w:proofErr w:type="spellStart"/>
            <w:r w:rsidRPr="0094182A">
              <w:t>card.addEventListener</w:t>
            </w:r>
            <w:proofErr w:type="spellEnd"/>
            <w:r w:rsidRPr="0094182A">
              <w:t>("</w:t>
            </w:r>
            <w:proofErr w:type="spellStart"/>
            <w:r w:rsidRPr="0094182A">
              <w:t>mouseleave</w:t>
            </w:r>
            <w:proofErr w:type="spellEnd"/>
            <w:r w:rsidRPr="0094182A">
              <w:t>", () =&gt; {</w:t>
            </w:r>
          </w:p>
          <w:p w14:paraId="3457F3A3" w14:textId="77777777" w:rsidR="0094182A" w:rsidRPr="0094182A" w:rsidRDefault="0094182A" w:rsidP="008A5A0D">
            <w:pPr>
              <w:pStyle w:val="af5"/>
            </w:pPr>
            <w:r w:rsidRPr="0094182A">
              <w:t xml:space="preserve">                const </w:t>
            </w:r>
            <w:proofErr w:type="spellStart"/>
            <w:r w:rsidRPr="0094182A">
              <w:t>decorativeLine</w:t>
            </w:r>
            <w:proofErr w:type="spellEnd"/>
            <w:r w:rsidRPr="0094182A">
              <w:t xml:space="preserve"> = </w:t>
            </w:r>
            <w:proofErr w:type="spellStart"/>
            <w:r w:rsidRPr="0094182A">
              <w:t>card.querySelector</w:t>
            </w:r>
            <w:proofErr w:type="spellEnd"/>
            <w:r w:rsidRPr="0094182A">
              <w:t>(</w:t>
            </w:r>
          </w:p>
          <w:p w14:paraId="2D2A82D1" w14:textId="77777777" w:rsidR="0094182A" w:rsidRPr="0094182A" w:rsidRDefault="0094182A" w:rsidP="008A5A0D">
            <w:pPr>
              <w:pStyle w:val="af5"/>
            </w:pPr>
            <w:r w:rsidRPr="0094182A">
              <w:t>                    ".route-decorative-line"</w:t>
            </w:r>
            <w:proofErr w:type="gramStart"/>
            <w:r w:rsidRPr="0094182A">
              <w:t>);</w:t>
            </w:r>
            <w:proofErr w:type="gramEnd"/>
          </w:p>
          <w:p w14:paraId="52E95428" w14:textId="77777777" w:rsidR="0094182A" w:rsidRPr="0094182A" w:rsidRDefault="0094182A" w:rsidP="008A5A0D">
            <w:pPr>
              <w:pStyle w:val="af5"/>
            </w:pPr>
            <w:r w:rsidRPr="0094182A">
              <w:t>                if (</w:t>
            </w:r>
            <w:proofErr w:type="spellStart"/>
            <w:proofErr w:type="gramStart"/>
            <w:r w:rsidRPr="0094182A">
              <w:t>decorativeLine</w:t>
            </w:r>
            <w:proofErr w:type="spellEnd"/>
            <w:r w:rsidRPr="0094182A">
              <w:t>) {</w:t>
            </w:r>
            <w:proofErr w:type="gramEnd"/>
          </w:p>
          <w:p w14:paraId="5C4E6044" w14:textId="77777777" w:rsidR="0094182A" w:rsidRPr="0094182A" w:rsidRDefault="0094182A" w:rsidP="008A5A0D">
            <w:pPr>
              <w:pStyle w:val="af5"/>
            </w:pPr>
            <w:r w:rsidRPr="0094182A">
              <w:t xml:space="preserve">                    </w:t>
            </w:r>
            <w:proofErr w:type="spellStart"/>
            <w:r w:rsidRPr="0094182A">
              <w:t>decorativeLine.style.width</w:t>
            </w:r>
            <w:proofErr w:type="spellEnd"/>
            <w:r w:rsidRPr="0094182A">
              <w:t xml:space="preserve"> = "70%</w:t>
            </w:r>
            <w:proofErr w:type="gramStart"/>
            <w:r w:rsidRPr="0094182A">
              <w:t>";</w:t>
            </w:r>
            <w:proofErr w:type="gramEnd"/>
          </w:p>
          <w:p w14:paraId="45CFF375" w14:textId="77777777" w:rsidR="0094182A" w:rsidRPr="0094182A" w:rsidRDefault="0094182A" w:rsidP="008A5A0D">
            <w:pPr>
              <w:pStyle w:val="af5"/>
            </w:pPr>
            <w:r w:rsidRPr="0094182A">
              <w:t xml:space="preserve">                    </w:t>
            </w:r>
            <w:proofErr w:type="spellStart"/>
            <w:r w:rsidRPr="0094182A">
              <w:t>decorativeLine.style.opacity</w:t>
            </w:r>
            <w:proofErr w:type="spellEnd"/>
            <w:r w:rsidRPr="0094182A">
              <w:t xml:space="preserve"> = "0.4</w:t>
            </w:r>
            <w:proofErr w:type="gramStart"/>
            <w:r w:rsidRPr="0094182A">
              <w:t>";</w:t>
            </w:r>
            <w:proofErr w:type="gramEnd"/>
          </w:p>
          <w:p w14:paraId="1F7CD9C5" w14:textId="3B3428CF" w:rsidR="00264325" w:rsidRDefault="0094182A" w:rsidP="008A5A0D">
            <w:pPr>
              <w:pStyle w:val="af5"/>
            </w:pPr>
            <w:r w:rsidRPr="0094182A">
              <w:t>                } }); });</w:t>
            </w:r>
          </w:p>
        </w:tc>
      </w:tr>
    </w:tbl>
    <w:p w14:paraId="3153C83A" w14:textId="67081D0D" w:rsidR="00264325" w:rsidRPr="00C307C2" w:rsidRDefault="00A4481D" w:rsidP="008A5A0D">
      <w:pPr>
        <w:pStyle w:val="Maintext"/>
      </w:pPr>
      <w:r w:rsidRPr="00A4481D">
        <w:t>Этот код создает интерактивный эффект для карточек маршрутов на сайте. Когда пользователь наводит курсор на карточку, декоративная линия внутри нее плавно расширяется с 70% до 90% ширины и становится более яркой (непрозрачность увеличивается с 0.4 до 0.7). При убирании курсора линия возвращается к ис</w:t>
      </w:r>
      <w:r w:rsidRPr="00A4481D">
        <w:lastRenderedPageBreak/>
        <w:t>ходным размерам и прозрачности. Такой подход обеспечивает визуальную обратную связь, делая интерфейс более отзывчивым и привлекательным для пользователей. Эффект применяется ко всем карточкам маршрутов на странице.</w:t>
      </w:r>
    </w:p>
    <w:p w14:paraId="50814335" w14:textId="3FE00098" w:rsidR="00DD1CB7" w:rsidRPr="008A5A0D" w:rsidRDefault="00DD1CB7" w:rsidP="008A5A0D">
      <w:pPr>
        <w:pStyle w:val="021"/>
      </w:pPr>
      <w:bookmarkStart w:id="35" w:name="_Toc199415751"/>
      <w:r w:rsidRPr="008A5A0D">
        <w:rPr>
          <w:highlight w:val="yellow"/>
        </w:rPr>
        <w:t>3.4. Выводы</w:t>
      </w:r>
      <w:bookmarkEnd w:id="35"/>
    </w:p>
    <w:p w14:paraId="02B91AC8" w14:textId="12FEC252" w:rsidR="007C21DC" w:rsidRPr="0026762D" w:rsidRDefault="007C21DC" w:rsidP="008A5A0D">
      <w:pPr>
        <w:pStyle w:val="Maintext"/>
      </w:pPr>
      <w:r w:rsidRPr="0026762D">
        <w:t>На данном этапе была создана структура веб-с</w:t>
      </w:r>
      <w:r w:rsidR="00B65029">
        <w:t>айта</w:t>
      </w:r>
      <w:r w:rsidRPr="0026762D">
        <w:t>, включа</w:t>
      </w:r>
      <w:r>
        <w:t>ющая</w:t>
      </w:r>
      <w:r w:rsidRPr="0026762D">
        <w:t xml:space="preserve"> главную</w:t>
      </w:r>
      <w:r w:rsidR="00B65029">
        <w:t xml:space="preserve"> информацию </w:t>
      </w:r>
      <w:r w:rsidR="007975A9">
        <w:t xml:space="preserve">о </w:t>
      </w:r>
      <w:r w:rsidR="002C3971">
        <w:t xml:space="preserve">вокзале, актуальных маршрутах, списком возможных билетов к заказу, </w:t>
      </w:r>
      <w:r w:rsidR="00FE44A9">
        <w:t>и страницу с бронированием билетов.</w:t>
      </w:r>
    </w:p>
    <w:p w14:paraId="301C133A" w14:textId="77777777" w:rsidR="004C7DCA" w:rsidRPr="004C7DCA" w:rsidRDefault="004C7DCA" w:rsidP="008A5A0D">
      <w:pPr>
        <w:pStyle w:val="Maintext"/>
      </w:pPr>
      <w:r w:rsidRPr="004C7DCA">
        <w:t>В ходе разработки проекта были успешно реализованы и внедрены ключевые функциональные элементы веб-сайта. Среди них - система навигации, интерфейс бронирования билетов, а также различные компоненты пользовательского интерфейса и визуального оформления. На этапе верстки особое внимание уделялось продуманному размещению контентных блоков и их логической структуре, а также тщательной стилизации с помощью CSS для достижения привлекательного и гармоничного внешнего вида страниц.</w:t>
      </w:r>
    </w:p>
    <w:p w14:paraId="466D9DA4" w14:textId="36E58CBA" w:rsidR="00C641C1" w:rsidRPr="00C641C1" w:rsidRDefault="004C7DCA" w:rsidP="008A5A0D">
      <w:pPr>
        <w:pStyle w:val="Maintext"/>
      </w:pPr>
      <w:r w:rsidRPr="004C7DCA">
        <w:t>В результате была создана полнофункциональная веб-платформа, полностью соответствующая требованиям технического задания и первоначальному прототипу. После завершающего этапа тестирования и устранения возможных недочетов сайт будет полностью готов к эксплуатации конечными пользователями.</w:t>
      </w:r>
    </w:p>
    <w:p w14:paraId="09FC31AE" w14:textId="77777777" w:rsidR="00DD1CB7" w:rsidRPr="0067515F" w:rsidRDefault="00DD1CB7" w:rsidP="008A5A0D">
      <w:pPr>
        <w:pStyle w:val="Maintext"/>
      </w:pPr>
      <w:r>
        <w:br w:type="page"/>
      </w:r>
    </w:p>
    <w:p w14:paraId="2B0AA97E" w14:textId="77777777" w:rsidR="00DD1CB7" w:rsidRPr="00C9245F" w:rsidRDefault="00DD1CB7" w:rsidP="003F69A1">
      <w:pPr>
        <w:pStyle w:val="01"/>
      </w:pPr>
      <w:bookmarkStart w:id="36" w:name="_Toc199415752"/>
      <w:r w:rsidRPr="00C9245F">
        <w:lastRenderedPageBreak/>
        <w:t>4. Тестирование веб-сайта</w:t>
      </w:r>
      <w:bookmarkEnd w:id="36"/>
    </w:p>
    <w:p w14:paraId="3091B45E" w14:textId="0F428690" w:rsidR="009B1A10" w:rsidRDefault="00DD1CB7" w:rsidP="009302BE">
      <w:pPr>
        <w:pStyle w:val="021"/>
      </w:pPr>
      <w:bookmarkStart w:id="37" w:name="_Toc199415753"/>
      <w:r w:rsidRPr="00C9245F">
        <w:t>4.1. Адаптивный дизайн веб-сайта</w:t>
      </w:r>
      <w:bookmarkEnd w:id="37"/>
    </w:p>
    <w:p w14:paraId="44389100" w14:textId="0274F467" w:rsidR="00D37E02" w:rsidRPr="00D37E02" w:rsidRDefault="00D37E02" w:rsidP="009302BE">
      <w:pPr>
        <w:pStyle w:val="Maintext"/>
      </w:pPr>
      <w:r w:rsidRPr="00D37E02">
        <w:t>Для создания адаптивного веб-интерфейса были применены современные технологии CSS,</w:t>
      </w:r>
      <w:r w:rsidR="00DE207E">
        <w:t xml:space="preserve"> </w:t>
      </w:r>
      <w:proofErr w:type="spellStart"/>
      <w:r w:rsidRPr="00D37E02">
        <w:t>flexbox</w:t>
      </w:r>
      <w:proofErr w:type="spellEnd"/>
      <w:r w:rsidRPr="00D37E02">
        <w:t xml:space="preserve">, </w:t>
      </w:r>
      <w:proofErr w:type="spellStart"/>
      <w:r w:rsidRPr="00D37E02">
        <w:t>grid</w:t>
      </w:r>
      <w:proofErr w:type="spellEnd"/>
      <w:r w:rsidRPr="00D37E02">
        <w:t xml:space="preserve">-верстку и </w:t>
      </w:r>
      <w:proofErr w:type="spellStart"/>
      <w:r w:rsidRPr="00D37E02">
        <w:t>медиазапросы</w:t>
      </w:r>
      <w:proofErr w:type="spellEnd"/>
      <w:r w:rsidRPr="00D37E02">
        <w:t>. Такой подход обеспечивает корректное отображение сайта на устройствах с разными разрешениями экрана - от мобильных телефонов до настольных компьютеров, что подтверждается скриншотами на рис</w:t>
      </w:r>
      <w:r w:rsidR="00EC6647">
        <w:t xml:space="preserve">унке </w:t>
      </w:r>
      <w:r w:rsidRPr="00D37E02">
        <w:t>4.1. Полные макеты представлены в Приложении Б.</w:t>
      </w:r>
    </w:p>
    <w:p w14:paraId="5016CB5B" w14:textId="540DCFB0" w:rsidR="00D37E02" w:rsidRDefault="00D37E02" w:rsidP="009302BE">
      <w:pPr>
        <w:pStyle w:val="Maintext"/>
      </w:pPr>
      <w:r w:rsidRPr="00D37E02">
        <w:t>В качестве примера приведены скриншоты главной страницы, так как ее адаптивность служит индикатором корректной работы всего сайта. Остальные страницы, выполненные по единому структурному шаблону, наследуют эти свойства отображения. Данное решение значительно повышает удобство взаимодействия пользователей с сайтом независимо от используемого устройства.</w:t>
      </w:r>
    </w:p>
    <w:p w14:paraId="0A338586" w14:textId="642A1C58" w:rsidR="00DD3AF9" w:rsidRDefault="00941C3B" w:rsidP="009302BE">
      <w:pPr>
        <w:pStyle w:val="af0"/>
        <w:rPr>
          <w:noProof/>
        </w:rPr>
      </w:pPr>
      <w:r w:rsidRPr="00941C3B">
        <w:rPr>
          <w:noProof/>
        </w:rPr>
        <w:drawing>
          <wp:inline distT="0" distB="0" distL="0" distR="0" wp14:anchorId="144C24BB" wp14:editId="641771C6">
            <wp:extent cx="2985559" cy="1465854"/>
            <wp:effectExtent l="0" t="0" r="5715" b="1270"/>
            <wp:docPr id="1185532406" name="Рисунок 1" descr="Изображение выглядит как текст, транспортное средство, Наземный транспорт, общественный транспор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2406" name="Рисунок 1" descr="Изображение выглядит как текст, транспортное средство, Наземный транспорт, общественный транспорт&#10;&#10;Контент, сгенерированный ИИ, может содержать ошибки."/>
                    <pic:cNvPicPr/>
                  </pic:nvPicPr>
                  <pic:blipFill>
                    <a:blip r:embed="rId30"/>
                    <a:stretch>
                      <a:fillRect/>
                    </a:stretch>
                  </pic:blipFill>
                  <pic:spPr>
                    <a:xfrm>
                      <a:off x="0" y="0"/>
                      <a:ext cx="2998493" cy="1472204"/>
                    </a:xfrm>
                    <a:prstGeom prst="rect">
                      <a:avLst/>
                    </a:prstGeom>
                  </pic:spPr>
                </pic:pic>
              </a:graphicData>
            </a:graphic>
          </wp:inline>
        </w:drawing>
      </w:r>
      <w:r w:rsidR="009302BE">
        <w:rPr>
          <w:noProof/>
          <w:lang w:val="en-US"/>
        </w:rPr>
        <w:t xml:space="preserve">             </w:t>
      </w:r>
      <w:r w:rsidR="00BD5B99" w:rsidRPr="00BD5B99">
        <w:rPr>
          <w:noProof/>
        </w:rPr>
        <w:t xml:space="preserve"> </w:t>
      </w:r>
      <w:r w:rsidR="00BD5B99" w:rsidRPr="00BD5B99">
        <w:rPr>
          <w:noProof/>
        </w:rPr>
        <w:drawing>
          <wp:inline distT="0" distB="0" distL="0" distR="0" wp14:anchorId="1DCD0DD7" wp14:editId="645F40DD">
            <wp:extent cx="1281691" cy="2378078"/>
            <wp:effectExtent l="0" t="0" r="0" b="3175"/>
            <wp:docPr id="1061511135" name="Рисунок 1" descr="Изображение выглядит как текст, снимок экрана, Шрифт, графически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1135" name="Рисунок 1" descr="Изображение выглядит как текст, снимок экрана, Шрифт, графический дизайн&#10;&#10;Контент, сгенерированный ИИ, может содержать ошибки."/>
                    <pic:cNvPicPr/>
                  </pic:nvPicPr>
                  <pic:blipFill>
                    <a:blip r:embed="rId31"/>
                    <a:stretch>
                      <a:fillRect/>
                    </a:stretch>
                  </pic:blipFill>
                  <pic:spPr>
                    <a:xfrm>
                      <a:off x="0" y="0"/>
                      <a:ext cx="1293502" cy="2399993"/>
                    </a:xfrm>
                    <a:prstGeom prst="rect">
                      <a:avLst/>
                    </a:prstGeom>
                  </pic:spPr>
                </pic:pic>
              </a:graphicData>
            </a:graphic>
          </wp:inline>
        </w:drawing>
      </w:r>
    </w:p>
    <w:p w14:paraId="4B12E374" w14:textId="16536CA3" w:rsidR="00126BFE" w:rsidRPr="009302BE" w:rsidRDefault="009D56B7" w:rsidP="009302BE">
      <w:pPr>
        <w:pStyle w:val="af1"/>
        <w:ind w:left="2160" w:firstLine="720"/>
        <w:jc w:val="left"/>
      </w:pPr>
      <w:r w:rsidRPr="009302BE">
        <w:t xml:space="preserve">а </w:t>
      </w:r>
      <w:r w:rsidR="009302BE" w:rsidRPr="009302BE">
        <w:tab/>
      </w:r>
      <w:r w:rsidR="009302BE" w:rsidRPr="009302BE">
        <w:tab/>
      </w:r>
      <w:r w:rsidR="009302BE" w:rsidRPr="009302BE">
        <w:tab/>
      </w:r>
      <w:r w:rsidR="009302BE" w:rsidRPr="009302BE">
        <w:tab/>
      </w:r>
      <w:r w:rsidR="009302BE">
        <w:rPr>
          <w:lang w:val="en-US"/>
        </w:rPr>
        <w:tab/>
      </w:r>
      <w:r w:rsidR="009302BE">
        <w:rPr>
          <w:lang w:val="en-US"/>
        </w:rPr>
        <w:tab/>
      </w:r>
      <w:r w:rsidR="009302BE" w:rsidRPr="009302BE">
        <w:tab/>
      </w:r>
      <w:r w:rsidRPr="009302BE">
        <w:t xml:space="preserve"> б</w:t>
      </w:r>
    </w:p>
    <w:p w14:paraId="49CB00BB" w14:textId="548235EE" w:rsidR="00B01147" w:rsidRPr="009302BE" w:rsidRDefault="00B01147" w:rsidP="009302BE">
      <w:pPr>
        <w:pStyle w:val="af0"/>
      </w:pPr>
      <w:r w:rsidRPr="009302BE">
        <w:t>а ─ десктопная версия, б ─ мобильная</w:t>
      </w:r>
    </w:p>
    <w:p w14:paraId="2E9555B0" w14:textId="34A33CF0" w:rsidR="00BD5B99" w:rsidRPr="009302BE" w:rsidRDefault="00BD5B99" w:rsidP="009302BE">
      <w:pPr>
        <w:pStyle w:val="af1"/>
      </w:pPr>
      <w:r w:rsidRPr="009302BE">
        <w:t xml:space="preserve">Рисунок </w:t>
      </w:r>
      <w:r w:rsidR="008E6B86" w:rsidRPr="009302BE">
        <w:t xml:space="preserve">4.1 </w:t>
      </w:r>
      <w:r w:rsidR="00126BFE" w:rsidRPr="009302BE">
        <w:t>–</w:t>
      </w:r>
      <w:r w:rsidR="008E6B86" w:rsidRPr="009302BE">
        <w:t xml:space="preserve"> </w:t>
      </w:r>
      <w:r w:rsidR="00126BFE" w:rsidRPr="009302BE">
        <w:t>Главная страница ве</w:t>
      </w:r>
      <w:r w:rsidR="009D56B7" w:rsidRPr="009302BE">
        <w:t>б</w:t>
      </w:r>
      <w:r w:rsidR="00126BFE" w:rsidRPr="009302BE">
        <w:t>-сайта</w:t>
      </w:r>
    </w:p>
    <w:p w14:paraId="63B09E55" w14:textId="71072E2B" w:rsidR="00F87E4B" w:rsidRDefault="00E26C5A" w:rsidP="009302BE">
      <w:pPr>
        <w:pStyle w:val="af0"/>
      </w:pPr>
      <w:r w:rsidRPr="00E26C5A">
        <w:rPr>
          <w:noProof/>
        </w:rPr>
        <w:drawing>
          <wp:inline distT="0" distB="0" distL="0" distR="0" wp14:anchorId="0070BD5F" wp14:editId="6FF309DD">
            <wp:extent cx="3027097" cy="1459703"/>
            <wp:effectExtent l="0" t="0" r="1905" b="7620"/>
            <wp:docPr id="2028517296"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7296"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2"/>
                    <a:stretch>
                      <a:fillRect/>
                    </a:stretch>
                  </pic:blipFill>
                  <pic:spPr>
                    <a:xfrm>
                      <a:off x="0" y="0"/>
                      <a:ext cx="3107754" cy="1498597"/>
                    </a:xfrm>
                    <a:prstGeom prst="rect">
                      <a:avLst/>
                    </a:prstGeom>
                  </pic:spPr>
                </pic:pic>
              </a:graphicData>
            </a:graphic>
          </wp:inline>
        </w:drawing>
      </w:r>
      <w:r w:rsidR="009302BE" w:rsidRPr="009302BE">
        <w:t xml:space="preserve"> </w:t>
      </w:r>
      <w:r w:rsidR="009302BE">
        <w:rPr>
          <w:lang w:val="en-US"/>
        </w:rPr>
        <w:t xml:space="preserve">               </w:t>
      </w:r>
      <w:r w:rsidR="00AE26F4" w:rsidRPr="00AE26F4">
        <w:rPr>
          <w:noProof/>
        </w:rPr>
        <w:drawing>
          <wp:inline distT="0" distB="0" distL="0" distR="0" wp14:anchorId="35965092" wp14:editId="6AE9A7F3">
            <wp:extent cx="1387139" cy="2679700"/>
            <wp:effectExtent l="0" t="0" r="3810" b="6350"/>
            <wp:docPr id="576406275" name="Рисунок 1" descr="Изображение выглядит как текст, снимок экрана, Шрифт,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6275" name="Рисунок 1" descr="Изображение выглядит как текст, снимок экрана, Шрифт, Бренд&#10;&#10;Контент, сгенерированный ИИ, может содержать ошибки."/>
                    <pic:cNvPicPr/>
                  </pic:nvPicPr>
                  <pic:blipFill>
                    <a:blip r:embed="rId33"/>
                    <a:stretch>
                      <a:fillRect/>
                    </a:stretch>
                  </pic:blipFill>
                  <pic:spPr>
                    <a:xfrm>
                      <a:off x="0" y="0"/>
                      <a:ext cx="1394597" cy="2694107"/>
                    </a:xfrm>
                    <a:prstGeom prst="rect">
                      <a:avLst/>
                    </a:prstGeom>
                  </pic:spPr>
                </pic:pic>
              </a:graphicData>
            </a:graphic>
          </wp:inline>
        </w:drawing>
      </w:r>
    </w:p>
    <w:p w14:paraId="4813EFBA" w14:textId="38EF79F8" w:rsidR="009D56B7" w:rsidRDefault="009302BE" w:rsidP="009302BE">
      <w:pPr>
        <w:pStyle w:val="af1"/>
        <w:ind w:left="2160" w:firstLine="720"/>
        <w:jc w:val="left"/>
        <w:rPr>
          <w:noProof/>
        </w:rPr>
      </w:pPr>
      <w:r>
        <w:rPr>
          <w:noProof/>
          <w:lang w:val="en-US"/>
        </w:rPr>
        <w:t>a</w:t>
      </w: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rPr>
        <w:tab/>
      </w:r>
      <w:r w:rsidR="009D56B7">
        <w:rPr>
          <w:noProof/>
        </w:rPr>
        <w:t xml:space="preserve">   б</w:t>
      </w:r>
    </w:p>
    <w:p w14:paraId="3FE08A03" w14:textId="77777777" w:rsidR="009D56B7" w:rsidRPr="009302BE" w:rsidRDefault="009D56B7" w:rsidP="009302BE">
      <w:pPr>
        <w:pStyle w:val="af0"/>
      </w:pPr>
      <w:r w:rsidRPr="009302BE">
        <w:lastRenderedPageBreak/>
        <w:t>а ─ десктопная версия, б ─ мобильная</w:t>
      </w:r>
    </w:p>
    <w:p w14:paraId="241B6DF5" w14:textId="09C8A4BE" w:rsidR="009D56B7" w:rsidRDefault="009D56B7" w:rsidP="009302BE">
      <w:pPr>
        <w:pStyle w:val="af1"/>
        <w:rPr>
          <w:noProof/>
        </w:rPr>
      </w:pPr>
      <w:r>
        <w:rPr>
          <w:noProof/>
        </w:rPr>
        <w:t>Рисунок 4.1 – Страница поиска железнодорожных билетов</w:t>
      </w:r>
    </w:p>
    <w:p w14:paraId="4D2B9290" w14:textId="5F4B5AD2" w:rsidR="00854316" w:rsidRDefault="005C4FE6" w:rsidP="009302BE">
      <w:pPr>
        <w:pStyle w:val="af0"/>
      </w:pPr>
      <w:r w:rsidRPr="005C4FE6">
        <w:rPr>
          <w:noProof/>
        </w:rPr>
        <w:drawing>
          <wp:inline distT="0" distB="0" distL="0" distR="0" wp14:anchorId="5E22B3BD" wp14:editId="489801F1">
            <wp:extent cx="3191982" cy="1583108"/>
            <wp:effectExtent l="0" t="0" r="8890" b="0"/>
            <wp:docPr id="1464042185"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2185"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4"/>
                    <a:stretch>
                      <a:fillRect/>
                    </a:stretch>
                  </pic:blipFill>
                  <pic:spPr>
                    <a:xfrm>
                      <a:off x="0" y="0"/>
                      <a:ext cx="3268212" cy="1620915"/>
                    </a:xfrm>
                    <a:prstGeom prst="rect">
                      <a:avLst/>
                    </a:prstGeom>
                  </pic:spPr>
                </pic:pic>
              </a:graphicData>
            </a:graphic>
          </wp:inline>
        </w:drawing>
      </w:r>
      <w:r w:rsidR="009302BE" w:rsidRPr="009302BE">
        <w:t xml:space="preserve"> </w:t>
      </w:r>
      <w:r w:rsidR="009302BE">
        <w:rPr>
          <w:lang w:val="en-US"/>
        </w:rPr>
        <w:t xml:space="preserve">              </w:t>
      </w:r>
      <w:r w:rsidR="00854316" w:rsidRPr="00854316">
        <w:rPr>
          <w:noProof/>
        </w:rPr>
        <w:drawing>
          <wp:inline distT="0" distB="0" distL="0" distR="0" wp14:anchorId="265289A6" wp14:editId="28672348">
            <wp:extent cx="1209193" cy="2311400"/>
            <wp:effectExtent l="0" t="0" r="0" b="0"/>
            <wp:docPr id="796050272"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0272"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5"/>
                    <a:stretch>
                      <a:fillRect/>
                    </a:stretch>
                  </pic:blipFill>
                  <pic:spPr>
                    <a:xfrm>
                      <a:off x="0" y="0"/>
                      <a:ext cx="1216194" cy="2324782"/>
                    </a:xfrm>
                    <a:prstGeom prst="rect">
                      <a:avLst/>
                    </a:prstGeom>
                  </pic:spPr>
                </pic:pic>
              </a:graphicData>
            </a:graphic>
          </wp:inline>
        </w:drawing>
      </w:r>
    </w:p>
    <w:p w14:paraId="7164C9A3" w14:textId="5D2514BC" w:rsidR="009D56B7" w:rsidRDefault="009302BE" w:rsidP="009302BE">
      <w:pPr>
        <w:pStyle w:val="06"/>
        <w:ind w:left="2880" w:firstLine="720"/>
        <w:jc w:val="left"/>
        <w:rPr>
          <w:noProof/>
        </w:rPr>
      </w:pPr>
      <w:r>
        <w:rPr>
          <w:noProof/>
          <w:lang w:val="en-US"/>
        </w:rPr>
        <w:t>a</w:t>
      </w:r>
      <w:r>
        <w:rPr>
          <w:noProof/>
          <w:lang w:val="en-US"/>
        </w:rPr>
        <w:tab/>
      </w:r>
      <w:r>
        <w:rPr>
          <w:noProof/>
          <w:lang w:val="en-US"/>
        </w:rPr>
        <w:tab/>
      </w:r>
      <w:r>
        <w:rPr>
          <w:noProof/>
          <w:lang w:val="en-US"/>
        </w:rPr>
        <w:tab/>
      </w:r>
      <w:r>
        <w:rPr>
          <w:noProof/>
          <w:lang w:val="en-US"/>
        </w:rPr>
        <w:tab/>
      </w:r>
      <w:r>
        <w:rPr>
          <w:noProof/>
          <w:lang w:val="en-US"/>
        </w:rPr>
        <w:tab/>
      </w:r>
      <w:r>
        <w:rPr>
          <w:noProof/>
          <w:lang w:val="en-US"/>
        </w:rPr>
        <w:tab/>
      </w:r>
      <w:r w:rsidR="009D56B7">
        <w:rPr>
          <w:noProof/>
        </w:rPr>
        <w:t xml:space="preserve">  б</w:t>
      </w:r>
    </w:p>
    <w:p w14:paraId="42987065" w14:textId="77777777" w:rsidR="009D56B7" w:rsidRPr="00B01147" w:rsidRDefault="009D56B7" w:rsidP="009302BE">
      <w:pPr>
        <w:pStyle w:val="af0"/>
      </w:pPr>
      <w:r w:rsidRPr="0026762D">
        <w:t>а ─ десктопная версия, б ─ мобильная</w:t>
      </w:r>
    </w:p>
    <w:p w14:paraId="0CB3F0F6" w14:textId="0B4CAB03" w:rsidR="007E38FB" w:rsidRDefault="009D56B7" w:rsidP="009302BE">
      <w:pPr>
        <w:pStyle w:val="af1"/>
        <w:rPr>
          <w:noProof/>
        </w:rPr>
      </w:pPr>
      <w:r>
        <w:rPr>
          <w:noProof/>
        </w:rPr>
        <w:t>Рисунок 4.1 – Страница поиска и покупки билетов</w:t>
      </w:r>
    </w:p>
    <w:p w14:paraId="4C119EDC" w14:textId="72AD6D66" w:rsidR="007E38FB" w:rsidRDefault="005E33B7" w:rsidP="00D37E02">
      <w:pPr>
        <w:pStyle w:val="06"/>
      </w:pPr>
      <w:r w:rsidRPr="005E33B7">
        <w:rPr>
          <w:noProof/>
        </w:rPr>
        <w:drawing>
          <wp:inline distT="0" distB="0" distL="0" distR="0" wp14:anchorId="03424338" wp14:editId="426A4504">
            <wp:extent cx="3191510" cy="1566973"/>
            <wp:effectExtent l="0" t="0" r="0" b="0"/>
            <wp:docPr id="205959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5962" name=""/>
                    <pic:cNvPicPr/>
                  </pic:nvPicPr>
                  <pic:blipFill>
                    <a:blip r:embed="rId36"/>
                    <a:stretch>
                      <a:fillRect/>
                    </a:stretch>
                  </pic:blipFill>
                  <pic:spPr>
                    <a:xfrm>
                      <a:off x="0" y="0"/>
                      <a:ext cx="3264034" cy="1602581"/>
                    </a:xfrm>
                    <a:prstGeom prst="rect">
                      <a:avLst/>
                    </a:prstGeom>
                  </pic:spPr>
                </pic:pic>
              </a:graphicData>
            </a:graphic>
          </wp:inline>
        </w:drawing>
      </w:r>
      <w:r w:rsidR="009302BE">
        <w:rPr>
          <w:lang w:val="en-US"/>
        </w:rPr>
        <w:t xml:space="preserve">         </w:t>
      </w:r>
      <w:r w:rsidR="007E38FB" w:rsidRPr="007E38FB">
        <w:rPr>
          <w:noProof/>
        </w:rPr>
        <w:drawing>
          <wp:inline distT="0" distB="0" distL="0" distR="0" wp14:anchorId="23F6AF49" wp14:editId="7F0B78D2">
            <wp:extent cx="1477604" cy="2798720"/>
            <wp:effectExtent l="0" t="0" r="8890" b="1905"/>
            <wp:docPr id="1284482245" name="Рисунок 1" descr="Изображение выглядит как текст, снимок экрана, Шрифт,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2245" name="Рисунок 1" descr="Изображение выглядит как текст, снимок экрана, Шрифт, Бренд&#10;&#10;Контент, сгенерированный ИИ, может содержать ошибки."/>
                    <pic:cNvPicPr/>
                  </pic:nvPicPr>
                  <pic:blipFill>
                    <a:blip r:embed="rId37"/>
                    <a:stretch>
                      <a:fillRect/>
                    </a:stretch>
                  </pic:blipFill>
                  <pic:spPr>
                    <a:xfrm>
                      <a:off x="0" y="0"/>
                      <a:ext cx="1536864" cy="2910964"/>
                    </a:xfrm>
                    <a:prstGeom prst="rect">
                      <a:avLst/>
                    </a:prstGeom>
                  </pic:spPr>
                </pic:pic>
              </a:graphicData>
            </a:graphic>
          </wp:inline>
        </w:drawing>
      </w:r>
    </w:p>
    <w:p w14:paraId="649E136B" w14:textId="482FE0F6" w:rsidR="009D56B7" w:rsidRDefault="009302BE" w:rsidP="009302BE">
      <w:pPr>
        <w:pStyle w:val="af1"/>
        <w:rPr>
          <w:noProof/>
        </w:rPr>
      </w:pPr>
      <w:r>
        <w:rPr>
          <w:noProof/>
          <w:lang w:val="en-US"/>
        </w:rPr>
        <w:t>a</w:t>
      </w:r>
      <w:r>
        <w:rPr>
          <w:noProof/>
          <w:lang w:val="en-US"/>
        </w:rPr>
        <w:tab/>
      </w:r>
      <w:r>
        <w:rPr>
          <w:noProof/>
          <w:lang w:val="en-US"/>
        </w:rPr>
        <w:tab/>
      </w:r>
      <w:r>
        <w:rPr>
          <w:noProof/>
          <w:lang w:val="en-US"/>
        </w:rPr>
        <w:tab/>
      </w:r>
      <w:r>
        <w:rPr>
          <w:noProof/>
          <w:lang w:val="en-US"/>
        </w:rPr>
        <w:tab/>
      </w:r>
      <w:r>
        <w:rPr>
          <w:noProof/>
          <w:lang w:val="en-US"/>
        </w:rPr>
        <w:tab/>
      </w:r>
      <w:r>
        <w:rPr>
          <w:noProof/>
          <w:lang w:val="en-US"/>
        </w:rPr>
        <w:tab/>
      </w:r>
      <w:r w:rsidR="009D56B7">
        <w:rPr>
          <w:noProof/>
        </w:rPr>
        <w:t xml:space="preserve">    б</w:t>
      </w:r>
    </w:p>
    <w:p w14:paraId="1F5BD5DA" w14:textId="77777777" w:rsidR="009D56B7" w:rsidRPr="00B01147" w:rsidRDefault="009D56B7" w:rsidP="009302BE">
      <w:pPr>
        <w:pStyle w:val="af0"/>
      </w:pPr>
      <w:r w:rsidRPr="0026762D">
        <w:t>а ─ десктопная версия, б ─ мобильная</w:t>
      </w:r>
    </w:p>
    <w:p w14:paraId="7400FAAF" w14:textId="6FD4DABC" w:rsidR="009D56B7" w:rsidRPr="009D56B7" w:rsidRDefault="009D56B7" w:rsidP="009302BE">
      <w:pPr>
        <w:pStyle w:val="af1"/>
        <w:rPr>
          <w:noProof/>
        </w:rPr>
      </w:pPr>
      <w:r>
        <w:rPr>
          <w:noProof/>
        </w:rPr>
        <w:t xml:space="preserve">Рисунок 4.1 – Страница </w:t>
      </w:r>
      <w:r w:rsidR="007E2D80">
        <w:rPr>
          <w:noProof/>
        </w:rPr>
        <w:t>с контактной информацией</w:t>
      </w:r>
    </w:p>
    <w:p w14:paraId="0BE813DD" w14:textId="77777777" w:rsidR="007D461B" w:rsidRPr="009302BE" w:rsidRDefault="007D461B" w:rsidP="009302BE">
      <w:pPr>
        <w:pStyle w:val="021"/>
      </w:pPr>
      <w:bookmarkStart w:id="38" w:name="_Toc199415754"/>
      <w:r w:rsidRPr="009302BE">
        <w:t xml:space="preserve">4.2. </w:t>
      </w:r>
      <w:proofErr w:type="spellStart"/>
      <w:r w:rsidRPr="009302BE">
        <w:t>Кроссбраузерность</w:t>
      </w:r>
      <w:proofErr w:type="spellEnd"/>
      <w:r w:rsidRPr="009302BE">
        <w:t xml:space="preserve"> веб-сайта</w:t>
      </w:r>
      <w:bookmarkEnd w:id="38"/>
    </w:p>
    <w:p w14:paraId="425B6DD5" w14:textId="77777777" w:rsidR="00551AFA" w:rsidRPr="00E44F36" w:rsidRDefault="00551AFA" w:rsidP="009302BE">
      <w:pPr>
        <w:pStyle w:val="Maintext"/>
      </w:pPr>
      <w:proofErr w:type="spellStart"/>
      <w:r w:rsidRPr="00E44F36">
        <w:t>Кроссбраузерность</w:t>
      </w:r>
      <w:proofErr w:type="spellEnd"/>
      <w:r w:rsidRPr="00E44F36">
        <w:t xml:space="preserve"> веб-сайта означает его корректную работу и отображение в разных браузерах, включая Google </w:t>
      </w:r>
      <w:proofErr w:type="spellStart"/>
      <w:r w:rsidRPr="00E44F36">
        <w:t>Chrome</w:t>
      </w:r>
      <w:proofErr w:type="spellEnd"/>
      <w:r w:rsidRPr="00E44F36">
        <w:t>, Mozilla Firefox, Safari, Microsoft Edge и другие. Это важный аспект веб-разработки, так как пользователи выбирают браузеры в зависимости от личных предпочтений, устройства или операционной системы.</w:t>
      </w:r>
    </w:p>
    <w:p w14:paraId="48916051" w14:textId="77777777" w:rsidR="00551AFA" w:rsidRPr="00E44F36" w:rsidRDefault="00551AFA" w:rsidP="009302BE">
      <w:pPr>
        <w:pStyle w:val="Maintext"/>
      </w:pPr>
      <w:r w:rsidRPr="00E44F36">
        <w:t xml:space="preserve">Поддержка </w:t>
      </w:r>
      <w:proofErr w:type="spellStart"/>
      <w:r w:rsidRPr="00E44F36">
        <w:t>кроссбраузерности</w:t>
      </w:r>
      <w:proofErr w:type="spellEnd"/>
      <w:r w:rsidRPr="00E44F36">
        <w:t xml:space="preserve"> решает несколько ключевых задач:</w:t>
      </w:r>
    </w:p>
    <w:p w14:paraId="0C28D866" w14:textId="77777777" w:rsidR="00551AFA" w:rsidRPr="00E44F36" w:rsidRDefault="00551AFA" w:rsidP="009302BE">
      <w:pPr>
        <w:pStyle w:val="Maintext"/>
      </w:pPr>
      <w:r w:rsidRPr="00E44F36">
        <w:lastRenderedPageBreak/>
        <w:t>Максимальный охват аудитории – поскольку пользователи заходят на сайт из разных браузеров, совместимость с ними позволяет привлечь больше посетителей и повысить их удовлетворённость.</w:t>
      </w:r>
    </w:p>
    <w:p w14:paraId="160273C9" w14:textId="77777777" w:rsidR="00551AFA" w:rsidRPr="00E44F36" w:rsidRDefault="00551AFA" w:rsidP="009302BE">
      <w:pPr>
        <w:pStyle w:val="Maintext"/>
      </w:pPr>
      <w:r w:rsidRPr="00E44F36">
        <w:t>Комфортный пользовательский опыт – единообразное отображение и стабильная работа сайта в любом браузере улучшают взаимодействие с контентом, укрепляя доверие к ресурсу.</w:t>
      </w:r>
    </w:p>
    <w:p w14:paraId="7720985E" w14:textId="77777777" w:rsidR="00551AFA" w:rsidRPr="00E44F36" w:rsidRDefault="00551AFA" w:rsidP="009302BE">
      <w:pPr>
        <w:pStyle w:val="Maintext"/>
      </w:pPr>
      <w:r w:rsidRPr="00E44F36">
        <w:t xml:space="preserve">Лучшая SEO-оптимизация – поисковые системы, такие как Google, учитывают </w:t>
      </w:r>
      <w:proofErr w:type="spellStart"/>
      <w:r w:rsidRPr="00E44F36">
        <w:t>кроссбраузерную</w:t>
      </w:r>
      <w:proofErr w:type="spellEnd"/>
      <w:r w:rsidRPr="00E44F36">
        <w:t xml:space="preserve"> совместимость при ранжировании. Соответствие этому критерию помогает поднять позиции сайта в выдаче.</w:t>
      </w:r>
    </w:p>
    <w:p w14:paraId="388250C0" w14:textId="77777777" w:rsidR="00551AFA" w:rsidRPr="00E44F36" w:rsidRDefault="00551AFA" w:rsidP="009302BE">
      <w:pPr>
        <w:pStyle w:val="Maintext"/>
      </w:pPr>
      <w:r w:rsidRPr="00E44F36">
        <w:t xml:space="preserve">Снижение отказов – если сайт работает некорректно в каких-то браузерах, пользователи могут быстро покинуть его. </w:t>
      </w:r>
      <w:proofErr w:type="spellStart"/>
      <w:r w:rsidRPr="00E44F36">
        <w:t>Кроссбраузерность</w:t>
      </w:r>
      <w:proofErr w:type="spellEnd"/>
      <w:r w:rsidRPr="00E44F36">
        <w:t xml:space="preserve"> минимизирует такие риски, удерживая аудиторию.</w:t>
      </w:r>
    </w:p>
    <w:p w14:paraId="7A60A04D" w14:textId="77777777" w:rsidR="00551AFA" w:rsidRPr="00E44F36" w:rsidRDefault="00551AFA" w:rsidP="009302BE">
      <w:pPr>
        <w:pStyle w:val="Maintext"/>
      </w:pPr>
      <w:r w:rsidRPr="00E44F36">
        <w:t>Таким образом, обеспечение совместимости с разными браузерами делает веб-ресурс более универсальным, удобным и эффективным, независимо от платформы или устройства пользователя.</w:t>
      </w:r>
    </w:p>
    <w:p w14:paraId="67F29FE8" w14:textId="6AF9E0D9" w:rsidR="00551AFA" w:rsidRPr="00E44F36" w:rsidRDefault="00551AFA" w:rsidP="009302BE">
      <w:pPr>
        <w:pStyle w:val="Maintext"/>
      </w:pPr>
      <w:r w:rsidRPr="00E44F36">
        <w:t>На рисунке 4.</w:t>
      </w:r>
      <w:r w:rsidR="00CC790B">
        <w:t>5</w:t>
      </w:r>
      <w:r w:rsidRPr="00E44F36">
        <w:t> показано, как сайт выглядит в браузере «</w:t>
      </w:r>
      <w:r w:rsidR="00CC790B">
        <w:rPr>
          <w:lang w:val="en-US"/>
        </w:rPr>
        <w:t>Microsoft</w:t>
      </w:r>
      <w:r w:rsidR="00CC790B" w:rsidRPr="00CC790B">
        <w:t xml:space="preserve"> </w:t>
      </w:r>
      <w:r w:rsidR="00CC790B">
        <w:rPr>
          <w:lang w:val="en-US"/>
        </w:rPr>
        <w:t>E</w:t>
      </w:r>
      <w:r w:rsidR="009019ED">
        <w:rPr>
          <w:lang w:val="en-US"/>
        </w:rPr>
        <w:t>dge</w:t>
      </w:r>
      <w:r w:rsidRPr="00E44F36">
        <w:t xml:space="preserve">», а на  4.5 – отображение в </w:t>
      </w:r>
      <w:r w:rsidR="009019ED">
        <w:t>«</w:t>
      </w:r>
      <w:r w:rsidR="009019ED">
        <w:rPr>
          <w:lang w:val="en-US"/>
        </w:rPr>
        <w:t>Google</w:t>
      </w:r>
      <w:r w:rsidR="009019ED" w:rsidRPr="009019ED">
        <w:t xml:space="preserve"> </w:t>
      </w:r>
      <w:r w:rsidR="009019ED">
        <w:rPr>
          <w:lang w:val="en-US"/>
        </w:rPr>
        <w:t>Chrome</w:t>
      </w:r>
      <w:r w:rsidRPr="00E44F36">
        <w:t>».</w:t>
      </w:r>
    </w:p>
    <w:p w14:paraId="55FC5E21" w14:textId="129EB03B" w:rsidR="00A57361" w:rsidRDefault="00BB40DF" w:rsidP="009302BE">
      <w:pPr>
        <w:pStyle w:val="af0"/>
        <w:rPr>
          <w:lang w:val="en-US"/>
        </w:rPr>
      </w:pPr>
      <w:r w:rsidRPr="00BB40DF">
        <w:rPr>
          <w:noProof/>
          <w:lang w:val="en-US"/>
        </w:rPr>
        <w:drawing>
          <wp:inline distT="0" distB="0" distL="0" distR="0" wp14:anchorId="6CDB8F83" wp14:editId="6182C310">
            <wp:extent cx="4161666" cy="2232825"/>
            <wp:effectExtent l="0" t="0" r="0" b="0"/>
            <wp:docPr id="1918060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0995" name=""/>
                    <pic:cNvPicPr/>
                  </pic:nvPicPr>
                  <pic:blipFill>
                    <a:blip r:embed="rId38"/>
                    <a:stretch>
                      <a:fillRect/>
                    </a:stretch>
                  </pic:blipFill>
                  <pic:spPr>
                    <a:xfrm>
                      <a:off x="0" y="0"/>
                      <a:ext cx="4192522" cy="2249380"/>
                    </a:xfrm>
                    <a:prstGeom prst="rect">
                      <a:avLst/>
                    </a:prstGeom>
                  </pic:spPr>
                </pic:pic>
              </a:graphicData>
            </a:graphic>
          </wp:inline>
        </w:drawing>
      </w:r>
    </w:p>
    <w:p w14:paraId="02D63BE2" w14:textId="3C45DB31" w:rsidR="00916395" w:rsidRPr="008A5A0D" w:rsidRDefault="00916395" w:rsidP="009302BE">
      <w:pPr>
        <w:pStyle w:val="af1"/>
      </w:pPr>
      <w:r>
        <w:rPr>
          <w:lang w:val="be-BY"/>
        </w:rPr>
        <w:t xml:space="preserve">Рисунок 4.5 - </w:t>
      </w:r>
      <w:r w:rsidR="00D20252" w:rsidRPr="0026762D">
        <w:t>Отобр</w:t>
      </w:r>
      <w:r w:rsidR="00D20252">
        <w:t xml:space="preserve">ажение страницы в браузере </w:t>
      </w:r>
      <w:r w:rsidR="00E475EC" w:rsidRPr="00E44F36">
        <w:t>«</w:t>
      </w:r>
      <w:r w:rsidR="00E475EC">
        <w:rPr>
          <w:lang w:val="en-US"/>
        </w:rPr>
        <w:t>Microsoft</w:t>
      </w:r>
      <w:r w:rsidR="00E475EC" w:rsidRPr="00CC790B">
        <w:t xml:space="preserve"> </w:t>
      </w:r>
      <w:r w:rsidR="00E475EC">
        <w:rPr>
          <w:lang w:val="en-US"/>
        </w:rPr>
        <w:t>Edge</w:t>
      </w:r>
      <w:r w:rsidR="00E475EC" w:rsidRPr="00E44F36">
        <w:t>»</w:t>
      </w:r>
    </w:p>
    <w:p w14:paraId="13E3134F" w14:textId="2C894CC0" w:rsidR="00D20252" w:rsidRDefault="00615B25" w:rsidP="009302BE">
      <w:pPr>
        <w:pStyle w:val="af0"/>
      </w:pPr>
      <w:r w:rsidRPr="00615B25">
        <w:rPr>
          <w:noProof/>
        </w:rPr>
        <w:drawing>
          <wp:inline distT="0" distB="0" distL="0" distR="0" wp14:anchorId="2A523DFD" wp14:editId="259222DD">
            <wp:extent cx="4332020" cy="2323793"/>
            <wp:effectExtent l="0" t="0" r="0" b="635"/>
            <wp:docPr id="87273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513" name=""/>
                    <pic:cNvPicPr/>
                  </pic:nvPicPr>
                  <pic:blipFill>
                    <a:blip r:embed="rId39"/>
                    <a:stretch>
                      <a:fillRect/>
                    </a:stretch>
                  </pic:blipFill>
                  <pic:spPr>
                    <a:xfrm>
                      <a:off x="0" y="0"/>
                      <a:ext cx="4346673" cy="2331653"/>
                    </a:xfrm>
                    <a:prstGeom prst="rect">
                      <a:avLst/>
                    </a:prstGeom>
                  </pic:spPr>
                </pic:pic>
              </a:graphicData>
            </a:graphic>
          </wp:inline>
        </w:drawing>
      </w:r>
    </w:p>
    <w:p w14:paraId="781C1605" w14:textId="164C3CA7" w:rsidR="00615B25" w:rsidRPr="008A5A0D" w:rsidRDefault="00615B25" w:rsidP="009302BE">
      <w:pPr>
        <w:pStyle w:val="af1"/>
      </w:pPr>
      <w:r>
        <w:t xml:space="preserve">Рисунок 4.6 - </w:t>
      </w:r>
      <w:r w:rsidRPr="0026762D">
        <w:t>Отобр</w:t>
      </w:r>
      <w:r>
        <w:t xml:space="preserve">ажение страницы в браузере </w:t>
      </w:r>
      <w:r w:rsidR="00E475EC">
        <w:t>«</w:t>
      </w:r>
      <w:r w:rsidR="00E475EC">
        <w:rPr>
          <w:lang w:val="en-US"/>
        </w:rPr>
        <w:t>Google</w:t>
      </w:r>
      <w:r w:rsidR="00E475EC" w:rsidRPr="009019ED">
        <w:t xml:space="preserve"> </w:t>
      </w:r>
      <w:r w:rsidR="00E475EC">
        <w:rPr>
          <w:lang w:val="en-US"/>
        </w:rPr>
        <w:t>Chrome</w:t>
      </w:r>
      <w:r w:rsidR="00E475EC" w:rsidRPr="00E44F36">
        <w:t>»</w:t>
      </w:r>
    </w:p>
    <w:p w14:paraId="5279FF7C" w14:textId="77777777" w:rsidR="00895192" w:rsidRPr="009302BE" w:rsidRDefault="00895192" w:rsidP="009302BE">
      <w:pPr>
        <w:pStyle w:val="021"/>
      </w:pPr>
      <w:bookmarkStart w:id="39" w:name="_Toc199415755"/>
      <w:r w:rsidRPr="009302BE">
        <w:t>4.3. Руководство пользователя</w:t>
      </w:r>
      <w:bookmarkEnd w:id="39"/>
    </w:p>
    <w:p w14:paraId="25EE62E1" w14:textId="34A0D4C7" w:rsidR="0077244D" w:rsidRPr="00A07DFA" w:rsidRDefault="0077244D" w:rsidP="009302BE">
      <w:pPr>
        <w:pStyle w:val="Maintext"/>
      </w:pPr>
      <w:r w:rsidRPr="0026762D">
        <w:lastRenderedPageBreak/>
        <w:t xml:space="preserve">Главная страница является точкой входа на веб-сайт. Вверху страницы располагается горизонтальное меню в десктопной версии. В десктопной версии гамбургер-меню содержит ссылки на все остальные страницы. На главной странице </w:t>
      </w:r>
      <w:r w:rsidR="00A07DFA">
        <w:t>располагаются карточки с популярными маршрутами, кликнув на которые автоматически происходит</w:t>
      </w:r>
      <w:r w:rsidR="00124B37">
        <w:t xml:space="preserve"> переход на страницу </w:t>
      </w:r>
      <w:r w:rsidR="00713949">
        <w:t>покупки билетов. Также на главной странице находится</w:t>
      </w:r>
      <w:r w:rsidR="00240B4A">
        <w:t xml:space="preserve"> реклама мобильного приложения, секция с отзывами и </w:t>
      </w:r>
      <w:r w:rsidR="00C0111A">
        <w:t xml:space="preserve">подвал веб-сайта с полезными ссылками на </w:t>
      </w:r>
      <w:r w:rsidR="006045B4">
        <w:t>интернет-ресурсы.</w:t>
      </w:r>
    </w:p>
    <w:p w14:paraId="4554206A" w14:textId="77777777" w:rsidR="0077244D" w:rsidRPr="0026762D" w:rsidRDefault="0077244D" w:rsidP="009302BE">
      <w:pPr>
        <w:pStyle w:val="Maintext"/>
      </w:pPr>
      <w:r w:rsidRPr="0026762D">
        <w:t>Для того, чтобы перейти на другую страницу нужно нажать на определенный пункт в навигационном меню.</w:t>
      </w:r>
    </w:p>
    <w:p w14:paraId="2187665F" w14:textId="77777777" w:rsidR="0077244D" w:rsidRDefault="0077244D" w:rsidP="009302BE">
      <w:pPr>
        <w:pStyle w:val="Maintext"/>
      </w:pPr>
      <w:r>
        <w:t>Структура веб-сайта представлена на рисунке 4.9</w:t>
      </w:r>
    </w:p>
    <w:p w14:paraId="4E62233B" w14:textId="4387658B" w:rsidR="0077244D" w:rsidRPr="00895192" w:rsidRDefault="0077244D" w:rsidP="0077244D">
      <w:pPr>
        <w:pStyle w:val="Maintext"/>
      </w:pPr>
    </w:p>
    <w:p w14:paraId="68CD20A5" w14:textId="77777777" w:rsidR="00052272" w:rsidRPr="009302BE" w:rsidRDefault="00052272" w:rsidP="009302BE">
      <w:pPr>
        <w:pStyle w:val="021"/>
      </w:pPr>
      <w:bookmarkStart w:id="40" w:name="_Toc199415756"/>
      <w:r w:rsidRPr="009302BE">
        <w:t>4.4. Выводы</w:t>
      </w:r>
      <w:bookmarkEnd w:id="40"/>
    </w:p>
    <w:p w14:paraId="20B0C847" w14:textId="4F484F27" w:rsidR="003F69A1" w:rsidRPr="003F69A1" w:rsidRDefault="003F69A1" w:rsidP="003F69A1">
      <w:pPr>
        <w:pStyle w:val="021"/>
        <w:rPr>
          <w:rFonts w:eastAsia="Calibri"/>
        </w:rPr>
      </w:pPr>
    </w:p>
    <w:sectPr w:rsidR="003F69A1" w:rsidRPr="003F69A1" w:rsidSect="008C6024">
      <w:pgSz w:w="11906" w:h="16838"/>
      <w:pgMar w:top="1134" w:right="567" w:bottom="851" w:left="1304" w:header="709" w:footer="709" w:gutter="0"/>
      <w:pgNumType w:start="4"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DE271" w14:textId="77777777" w:rsidR="00112B78" w:rsidRDefault="00112B78">
      <w:pPr>
        <w:spacing w:after="0" w:line="240" w:lineRule="auto"/>
      </w:pPr>
      <w:r>
        <w:separator/>
      </w:r>
    </w:p>
  </w:endnote>
  <w:endnote w:type="continuationSeparator" w:id="0">
    <w:p w14:paraId="6DBD01CE" w14:textId="77777777" w:rsidR="00112B78" w:rsidRDefault="0011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BF821" w14:textId="2F4B3CA9" w:rsidR="001121AE" w:rsidRPr="00786FCD" w:rsidRDefault="00786FCD" w:rsidP="00786FCD">
    <w:pPr>
      <w:pStyle w:val="Maintext"/>
    </w:pPr>
    <w: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765F2C34"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D8613" w14:textId="0F0D7C78" w:rsidR="00786FCD" w:rsidRPr="00786FCD" w:rsidRDefault="00786FCD" w:rsidP="00786FC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D2193" w14:textId="77777777" w:rsidR="00112B78" w:rsidRDefault="00112B78">
      <w:pPr>
        <w:spacing w:after="0" w:line="240" w:lineRule="auto"/>
      </w:pPr>
      <w:r>
        <w:separator/>
      </w:r>
    </w:p>
  </w:footnote>
  <w:footnote w:type="continuationSeparator" w:id="0">
    <w:p w14:paraId="54B42E05" w14:textId="77777777" w:rsidR="00112B78" w:rsidRDefault="00112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E474F" w14:textId="77777777" w:rsidR="00786FCD" w:rsidRDefault="00786FC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5141590"/>
      <w:docPartObj>
        <w:docPartGallery w:val="Page Numbers (Top of Page)"/>
        <w:docPartUnique/>
      </w:docPartObj>
    </w:sdtPr>
    <w:sdtContent>
      <w:p w14:paraId="49096806" w14:textId="4BFAAA4C" w:rsidR="00786FCD" w:rsidRDefault="00786FCD">
        <w:pPr>
          <w:pStyle w:val="a3"/>
          <w:jc w:val="right"/>
        </w:pPr>
        <w:r>
          <w:fldChar w:fldCharType="begin"/>
        </w:r>
        <w:r>
          <w:instrText>PAGE   \* MERGEFORMAT</w:instrText>
        </w:r>
        <w:r>
          <w:fldChar w:fldCharType="separate"/>
        </w:r>
        <w:r>
          <w:t>2</w:t>
        </w:r>
        <w:r>
          <w:fldChar w:fldCharType="end"/>
        </w:r>
      </w:p>
    </w:sdtContent>
  </w:sdt>
  <w:p w14:paraId="0E517A6C" w14:textId="77777777" w:rsidR="00786FCD" w:rsidRDefault="00786FC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27596"/>
    <w:multiLevelType w:val="hybridMultilevel"/>
    <w:tmpl w:val="B98488EE"/>
    <w:lvl w:ilvl="0" w:tplc="E0B28FB4">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034A606B"/>
    <w:multiLevelType w:val="hybridMultilevel"/>
    <w:tmpl w:val="4ACAA44A"/>
    <w:lvl w:ilvl="0" w:tplc="75FE327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30A858FA"/>
    <w:multiLevelType w:val="multilevel"/>
    <w:tmpl w:val="92E4A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04955491">
    <w:abstractNumId w:val="1"/>
  </w:num>
  <w:num w:numId="2" w16cid:durableId="1298488437">
    <w:abstractNumId w:val="10"/>
  </w:num>
  <w:num w:numId="3" w16cid:durableId="1414595047">
    <w:abstractNumId w:val="4"/>
  </w:num>
  <w:num w:numId="4" w16cid:durableId="332875169">
    <w:abstractNumId w:val="12"/>
  </w:num>
  <w:num w:numId="5" w16cid:durableId="317924399">
    <w:abstractNumId w:val="2"/>
  </w:num>
  <w:num w:numId="6" w16cid:durableId="1477527541">
    <w:abstractNumId w:val="11"/>
  </w:num>
  <w:num w:numId="7" w16cid:durableId="1101417357">
    <w:abstractNumId w:val="6"/>
  </w:num>
  <w:num w:numId="8" w16cid:durableId="1265453461">
    <w:abstractNumId w:val="14"/>
  </w:num>
  <w:num w:numId="9" w16cid:durableId="1713192987">
    <w:abstractNumId w:val="7"/>
  </w:num>
  <w:num w:numId="10" w16cid:durableId="1533568321">
    <w:abstractNumId w:val="8"/>
  </w:num>
  <w:num w:numId="11" w16cid:durableId="613824377">
    <w:abstractNumId w:val="13"/>
  </w:num>
  <w:num w:numId="12" w16cid:durableId="424234261">
    <w:abstractNumId w:val="5"/>
  </w:num>
  <w:num w:numId="13" w16cid:durableId="1271429421">
    <w:abstractNumId w:val="0"/>
  </w:num>
  <w:num w:numId="14" w16cid:durableId="1122766448">
    <w:abstractNumId w:val="3"/>
  </w:num>
  <w:num w:numId="15" w16cid:durableId="1397044079">
    <w:abstractNumId w:val="9"/>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zuno ‎">
    <w15:presenceInfo w15:providerId="Windows Live" w15:userId="37271d6f69d88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16F7"/>
    <w:rsid w:val="000132FB"/>
    <w:rsid w:val="0001488D"/>
    <w:rsid w:val="0002169F"/>
    <w:rsid w:val="00022486"/>
    <w:rsid w:val="00022827"/>
    <w:rsid w:val="000229D1"/>
    <w:rsid w:val="00052272"/>
    <w:rsid w:val="000560EE"/>
    <w:rsid w:val="000742F3"/>
    <w:rsid w:val="0007446C"/>
    <w:rsid w:val="00074D71"/>
    <w:rsid w:val="00085B45"/>
    <w:rsid w:val="00093D56"/>
    <w:rsid w:val="00094FB8"/>
    <w:rsid w:val="000A401F"/>
    <w:rsid w:val="000A479F"/>
    <w:rsid w:val="000B5CDD"/>
    <w:rsid w:val="000B7D14"/>
    <w:rsid w:val="000C26F8"/>
    <w:rsid w:val="000D3F01"/>
    <w:rsid w:val="000E4914"/>
    <w:rsid w:val="000E5C78"/>
    <w:rsid w:val="000E650A"/>
    <w:rsid w:val="001121AE"/>
    <w:rsid w:val="00112B78"/>
    <w:rsid w:val="00121749"/>
    <w:rsid w:val="00122866"/>
    <w:rsid w:val="00124B37"/>
    <w:rsid w:val="00126BFE"/>
    <w:rsid w:val="0013267C"/>
    <w:rsid w:val="00137B2D"/>
    <w:rsid w:val="001442F8"/>
    <w:rsid w:val="00153C22"/>
    <w:rsid w:val="00162DB2"/>
    <w:rsid w:val="001665D2"/>
    <w:rsid w:val="001717BD"/>
    <w:rsid w:val="001728F2"/>
    <w:rsid w:val="0017465F"/>
    <w:rsid w:val="00177C48"/>
    <w:rsid w:val="00181F09"/>
    <w:rsid w:val="001847CF"/>
    <w:rsid w:val="00185094"/>
    <w:rsid w:val="0019377F"/>
    <w:rsid w:val="001A2027"/>
    <w:rsid w:val="001A4E56"/>
    <w:rsid w:val="001A539B"/>
    <w:rsid w:val="001B7009"/>
    <w:rsid w:val="001D2FFE"/>
    <w:rsid w:val="001D58F9"/>
    <w:rsid w:val="001F088F"/>
    <w:rsid w:val="002011E0"/>
    <w:rsid w:val="00205B57"/>
    <w:rsid w:val="00230B16"/>
    <w:rsid w:val="0023115B"/>
    <w:rsid w:val="00240B4A"/>
    <w:rsid w:val="00250287"/>
    <w:rsid w:val="00250FA2"/>
    <w:rsid w:val="00264325"/>
    <w:rsid w:val="00271F82"/>
    <w:rsid w:val="00273FD3"/>
    <w:rsid w:val="00280592"/>
    <w:rsid w:val="002951AB"/>
    <w:rsid w:val="00297910"/>
    <w:rsid w:val="002A1A94"/>
    <w:rsid w:val="002A60A0"/>
    <w:rsid w:val="002B4065"/>
    <w:rsid w:val="002B4D72"/>
    <w:rsid w:val="002B55D8"/>
    <w:rsid w:val="002C3971"/>
    <w:rsid w:val="002E4299"/>
    <w:rsid w:val="002F52A4"/>
    <w:rsid w:val="00304BB6"/>
    <w:rsid w:val="00304D9A"/>
    <w:rsid w:val="00306164"/>
    <w:rsid w:val="0031180B"/>
    <w:rsid w:val="003129CD"/>
    <w:rsid w:val="00314B40"/>
    <w:rsid w:val="00326298"/>
    <w:rsid w:val="003275B0"/>
    <w:rsid w:val="003334C7"/>
    <w:rsid w:val="003514C2"/>
    <w:rsid w:val="003613CF"/>
    <w:rsid w:val="00375F91"/>
    <w:rsid w:val="00377EA6"/>
    <w:rsid w:val="003810DF"/>
    <w:rsid w:val="0038253F"/>
    <w:rsid w:val="0038518B"/>
    <w:rsid w:val="003855E7"/>
    <w:rsid w:val="00387178"/>
    <w:rsid w:val="003A6253"/>
    <w:rsid w:val="003B3C6B"/>
    <w:rsid w:val="003C10BE"/>
    <w:rsid w:val="003C46EC"/>
    <w:rsid w:val="003D5A26"/>
    <w:rsid w:val="003F0567"/>
    <w:rsid w:val="003F69A1"/>
    <w:rsid w:val="0040268C"/>
    <w:rsid w:val="004050F5"/>
    <w:rsid w:val="00411CC1"/>
    <w:rsid w:val="00420415"/>
    <w:rsid w:val="00426BAB"/>
    <w:rsid w:val="004321FC"/>
    <w:rsid w:val="00434ED8"/>
    <w:rsid w:val="004352DD"/>
    <w:rsid w:val="00452B30"/>
    <w:rsid w:val="004575FB"/>
    <w:rsid w:val="004603FA"/>
    <w:rsid w:val="0046063A"/>
    <w:rsid w:val="00463EEF"/>
    <w:rsid w:val="0046635B"/>
    <w:rsid w:val="00467AF1"/>
    <w:rsid w:val="0047046C"/>
    <w:rsid w:val="00476C72"/>
    <w:rsid w:val="004772CC"/>
    <w:rsid w:val="00493FA4"/>
    <w:rsid w:val="00494E5D"/>
    <w:rsid w:val="004A3B82"/>
    <w:rsid w:val="004B26FE"/>
    <w:rsid w:val="004B2F61"/>
    <w:rsid w:val="004C16D4"/>
    <w:rsid w:val="004C1C26"/>
    <w:rsid w:val="004C1EE8"/>
    <w:rsid w:val="004C4AD4"/>
    <w:rsid w:val="004C69DF"/>
    <w:rsid w:val="004C7DCA"/>
    <w:rsid w:val="004D2305"/>
    <w:rsid w:val="004D4178"/>
    <w:rsid w:val="004E6E8D"/>
    <w:rsid w:val="004F13E8"/>
    <w:rsid w:val="004F692F"/>
    <w:rsid w:val="00502338"/>
    <w:rsid w:val="00507A27"/>
    <w:rsid w:val="00513007"/>
    <w:rsid w:val="00514438"/>
    <w:rsid w:val="00514753"/>
    <w:rsid w:val="00517A23"/>
    <w:rsid w:val="00523D66"/>
    <w:rsid w:val="00524D67"/>
    <w:rsid w:val="005300B6"/>
    <w:rsid w:val="00550549"/>
    <w:rsid w:val="00550D15"/>
    <w:rsid w:val="00551AFA"/>
    <w:rsid w:val="00576EEB"/>
    <w:rsid w:val="005841AE"/>
    <w:rsid w:val="00590F6E"/>
    <w:rsid w:val="00591727"/>
    <w:rsid w:val="00593A78"/>
    <w:rsid w:val="005A00BE"/>
    <w:rsid w:val="005A7839"/>
    <w:rsid w:val="005B5406"/>
    <w:rsid w:val="005C11CF"/>
    <w:rsid w:val="005C4FE6"/>
    <w:rsid w:val="005C7FB1"/>
    <w:rsid w:val="005D23F1"/>
    <w:rsid w:val="005D4DC9"/>
    <w:rsid w:val="005D60E4"/>
    <w:rsid w:val="005D61B7"/>
    <w:rsid w:val="005E2AB4"/>
    <w:rsid w:val="005E2C99"/>
    <w:rsid w:val="005E33B7"/>
    <w:rsid w:val="005E3D7E"/>
    <w:rsid w:val="005E7B41"/>
    <w:rsid w:val="005F5A4C"/>
    <w:rsid w:val="005F7DD2"/>
    <w:rsid w:val="006045B4"/>
    <w:rsid w:val="00611459"/>
    <w:rsid w:val="00611CF1"/>
    <w:rsid w:val="00612595"/>
    <w:rsid w:val="00615B25"/>
    <w:rsid w:val="00624F43"/>
    <w:rsid w:val="0063020E"/>
    <w:rsid w:val="006304A5"/>
    <w:rsid w:val="006448F7"/>
    <w:rsid w:val="006461DC"/>
    <w:rsid w:val="00646D4F"/>
    <w:rsid w:val="00651E45"/>
    <w:rsid w:val="00661226"/>
    <w:rsid w:val="00664EE3"/>
    <w:rsid w:val="00666E62"/>
    <w:rsid w:val="00675D5D"/>
    <w:rsid w:val="006876EE"/>
    <w:rsid w:val="006A39C8"/>
    <w:rsid w:val="006A54D9"/>
    <w:rsid w:val="006B037B"/>
    <w:rsid w:val="006B2BA8"/>
    <w:rsid w:val="006B4348"/>
    <w:rsid w:val="006C0DF7"/>
    <w:rsid w:val="006D4BDD"/>
    <w:rsid w:val="006D67BB"/>
    <w:rsid w:val="006D7273"/>
    <w:rsid w:val="006E0942"/>
    <w:rsid w:val="006F1A92"/>
    <w:rsid w:val="006F4E6C"/>
    <w:rsid w:val="006F74FD"/>
    <w:rsid w:val="0070071E"/>
    <w:rsid w:val="00713949"/>
    <w:rsid w:val="00721A44"/>
    <w:rsid w:val="00721AFF"/>
    <w:rsid w:val="00725582"/>
    <w:rsid w:val="00731FD0"/>
    <w:rsid w:val="00744005"/>
    <w:rsid w:val="00762BF0"/>
    <w:rsid w:val="00766F57"/>
    <w:rsid w:val="00770578"/>
    <w:rsid w:val="0077244D"/>
    <w:rsid w:val="0078447F"/>
    <w:rsid w:val="007866B8"/>
    <w:rsid w:val="00786FCD"/>
    <w:rsid w:val="00792797"/>
    <w:rsid w:val="00796840"/>
    <w:rsid w:val="007975A9"/>
    <w:rsid w:val="007B6065"/>
    <w:rsid w:val="007C21DC"/>
    <w:rsid w:val="007C31EF"/>
    <w:rsid w:val="007C76D5"/>
    <w:rsid w:val="007D461B"/>
    <w:rsid w:val="007E2D80"/>
    <w:rsid w:val="007E38FB"/>
    <w:rsid w:val="007E7721"/>
    <w:rsid w:val="007F0D76"/>
    <w:rsid w:val="00801A00"/>
    <w:rsid w:val="008224A1"/>
    <w:rsid w:val="00825C51"/>
    <w:rsid w:val="0083045E"/>
    <w:rsid w:val="0085331C"/>
    <w:rsid w:val="00854316"/>
    <w:rsid w:val="00856AB2"/>
    <w:rsid w:val="00866EB2"/>
    <w:rsid w:val="008736DE"/>
    <w:rsid w:val="00877509"/>
    <w:rsid w:val="0087781B"/>
    <w:rsid w:val="00884EFE"/>
    <w:rsid w:val="00886EFC"/>
    <w:rsid w:val="00895192"/>
    <w:rsid w:val="008972A3"/>
    <w:rsid w:val="008A2BCC"/>
    <w:rsid w:val="008A2E2B"/>
    <w:rsid w:val="008A5A0D"/>
    <w:rsid w:val="008A7A17"/>
    <w:rsid w:val="008A7DD4"/>
    <w:rsid w:val="008B24DE"/>
    <w:rsid w:val="008B51D0"/>
    <w:rsid w:val="008B5E55"/>
    <w:rsid w:val="008B67DF"/>
    <w:rsid w:val="008C4ACF"/>
    <w:rsid w:val="008C5272"/>
    <w:rsid w:val="008C6024"/>
    <w:rsid w:val="008C6DE5"/>
    <w:rsid w:val="008D2584"/>
    <w:rsid w:val="008D5BFD"/>
    <w:rsid w:val="008D5F8A"/>
    <w:rsid w:val="008D618C"/>
    <w:rsid w:val="008E2582"/>
    <w:rsid w:val="008E3D3D"/>
    <w:rsid w:val="008E6B86"/>
    <w:rsid w:val="008E7EAF"/>
    <w:rsid w:val="0090098E"/>
    <w:rsid w:val="0090156D"/>
    <w:rsid w:val="009019ED"/>
    <w:rsid w:val="00907C49"/>
    <w:rsid w:val="009120BA"/>
    <w:rsid w:val="00916395"/>
    <w:rsid w:val="00917AC4"/>
    <w:rsid w:val="009246A8"/>
    <w:rsid w:val="00925625"/>
    <w:rsid w:val="009302BE"/>
    <w:rsid w:val="00936564"/>
    <w:rsid w:val="0094182A"/>
    <w:rsid w:val="00941C3B"/>
    <w:rsid w:val="0094415C"/>
    <w:rsid w:val="00946E15"/>
    <w:rsid w:val="009475DD"/>
    <w:rsid w:val="00956CCA"/>
    <w:rsid w:val="009579E2"/>
    <w:rsid w:val="0097179F"/>
    <w:rsid w:val="009765D1"/>
    <w:rsid w:val="00987F1F"/>
    <w:rsid w:val="009907AF"/>
    <w:rsid w:val="009914C2"/>
    <w:rsid w:val="00995490"/>
    <w:rsid w:val="00996F7A"/>
    <w:rsid w:val="009A586E"/>
    <w:rsid w:val="009B1A10"/>
    <w:rsid w:val="009C2C9B"/>
    <w:rsid w:val="009D56B7"/>
    <w:rsid w:val="009E1700"/>
    <w:rsid w:val="009E2DC0"/>
    <w:rsid w:val="009E31A1"/>
    <w:rsid w:val="009E41F7"/>
    <w:rsid w:val="009E5A58"/>
    <w:rsid w:val="009F6541"/>
    <w:rsid w:val="00A0054D"/>
    <w:rsid w:val="00A02511"/>
    <w:rsid w:val="00A07DFA"/>
    <w:rsid w:val="00A13B26"/>
    <w:rsid w:val="00A14BCA"/>
    <w:rsid w:val="00A1693D"/>
    <w:rsid w:val="00A3175F"/>
    <w:rsid w:val="00A35570"/>
    <w:rsid w:val="00A4481D"/>
    <w:rsid w:val="00A56288"/>
    <w:rsid w:val="00A565D0"/>
    <w:rsid w:val="00A57361"/>
    <w:rsid w:val="00A675A8"/>
    <w:rsid w:val="00A70384"/>
    <w:rsid w:val="00A772DE"/>
    <w:rsid w:val="00A80C5B"/>
    <w:rsid w:val="00A8213E"/>
    <w:rsid w:val="00A86E2D"/>
    <w:rsid w:val="00A91B0A"/>
    <w:rsid w:val="00A92885"/>
    <w:rsid w:val="00A92A48"/>
    <w:rsid w:val="00A94835"/>
    <w:rsid w:val="00A95D18"/>
    <w:rsid w:val="00AA0076"/>
    <w:rsid w:val="00AA4AEE"/>
    <w:rsid w:val="00AB0854"/>
    <w:rsid w:val="00AB3CA7"/>
    <w:rsid w:val="00AC0873"/>
    <w:rsid w:val="00AC79D3"/>
    <w:rsid w:val="00AD2C92"/>
    <w:rsid w:val="00AD471F"/>
    <w:rsid w:val="00AE26F4"/>
    <w:rsid w:val="00AF2EC1"/>
    <w:rsid w:val="00AF2F1B"/>
    <w:rsid w:val="00AF49E6"/>
    <w:rsid w:val="00AF756A"/>
    <w:rsid w:val="00B0073A"/>
    <w:rsid w:val="00B01147"/>
    <w:rsid w:val="00B10625"/>
    <w:rsid w:val="00B24DAA"/>
    <w:rsid w:val="00B332A6"/>
    <w:rsid w:val="00B359B5"/>
    <w:rsid w:val="00B606BC"/>
    <w:rsid w:val="00B63210"/>
    <w:rsid w:val="00B63663"/>
    <w:rsid w:val="00B65029"/>
    <w:rsid w:val="00B763BB"/>
    <w:rsid w:val="00B77668"/>
    <w:rsid w:val="00B80133"/>
    <w:rsid w:val="00BA0ADA"/>
    <w:rsid w:val="00BA27A8"/>
    <w:rsid w:val="00BB0CFD"/>
    <w:rsid w:val="00BB285C"/>
    <w:rsid w:val="00BB40DF"/>
    <w:rsid w:val="00BD5B99"/>
    <w:rsid w:val="00BE3CCE"/>
    <w:rsid w:val="00BE7894"/>
    <w:rsid w:val="00C0111A"/>
    <w:rsid w:val="00C030F5"/>
    <w:rsid w:val="00C07AD2"/>
    <w:rsid w:val="00C1017B"/>
    <w:rsid w:val="00C1144B"/>
    <w:rsid w:val="00C16D2F"/>
    <w:rsid w:val="00C17DE3"/>
    <w:rsid w:val="00C2123E"/>
    <w:rsid w:val="00C2449A"/>
    <w:rsid w:val="00C263E9"/>
    <w:rsid w:val="00C30689"/>
    <w:rsid w:val="00C307C2"/>
    <w:rsid w:val="00C322A4"/>
    <w:rsid w:val="00C40869"/>
    <w:rsid w:val="00C52027"/>
    <w:rsid w:val="00C54846"/>
    <w:rsid w:val="00C54B5A"/>
    <w:rsid w:val="00C567C2"/>
    <w:rsid w:val="00C641C1"/>
    <w:rsid w:val="00C663C5"/>
    <w:rsid w:val="00C6797C"/>
    <w:rsid w:val="00C808A1"/>
    <w:rsid w:val="00C83069"/>
    <w:rsid w:val="00C90852"/>
    <w:rsid w:val="00C9165D"/>
    <w:rsid w:val="00CA25A2"/>
    <w:rsid w:val="00CB1F45"/>
    <w:rsid w:val="00CC0DE3"/>
    <w:rsid w:val="00CC5EBB"/>
    <w:rsid w:val="00CC790B"/>
    <w:rsid w:val="00CD1505"/>
    <w:rsid w:val="00CD34CF"/>
    <w:rsid w:val="00D0518E"/>
    <w:rsid w:val="00D20252"/>
    <w:rsid w:val="00D2797B"/>
    <w:rsid w:val="00D3789E"/>
    <w:rsid w:val="00D37E02"/>
    <w:rsid w:val="00D4245E"/>
    <w:rsid w:val="00D433D8"/>
    <w:rsid w:val="00D502A8"/>
    <w:rsid w:val="00D67F6B"/>
    <w:rsid w:val="00D7003F"/>
    <w:rsid w:val="00D81FD2"/>
    <w:rsid w:val="00D82412"/>
    <w:rsid w:val="00D84E41"/>
    <w:rsid w:val="00D86319"/>
    <w:rsid w:val="00D86C2A"/>
    <w:rsid w:val="00DA71D9"/>
    <w:rsid w:val="00DA7828"/>
    <w:rsid w:val="00DB206B"/>
    <w:rsid w:val="00DB7091"/>
    <w:rsid w:val="00DC0EAF"/>
    <w:rsid w:val="00DC359B"/>
    <w:rsid w:val="00DD1CB7"/>
    <w:rsid w:val="00DD23AD"/>
    <w:rsid w:val="00DD2B5B"/>
    <w:rsid w:val="00DD3AF9"/>
    <w:rsid w:val="00DE153B"/>
    <w:rsid w:val="00DE207E"/>
    <w:rsid w:val="00DE6FEF"/>
    <w:rsid w:val="00DE77B0"/>
    <w:rsid w:val="00DF3602"/>
    <w:rsid w:val="00E03D24"/>
    <w:rsid w:val="00E0472E"/>
    <w:rsid w:val="00E2000A"/>
    <w:rsid w:val="00E2565B"/>
    <w:rsid w:val="00E26C5A"/>
    <w:rsid w:val="00E32931"/>
    <w:rsid w:val="00E33DFE"/>
    <w:rsid w:val="00E40AA9"/>
    <w:rsid w:val="00E44F36"/>
    <w:rsid w:val="00E475EC"/>
    <w:rsid w:val="00E70DD8"/>
    <w:rsid w:val="00E70F26"/>
    <w:rsid w:val="00E74762"/>
    <w:rsid w:val="00E8788A"/>
    <w:rsid w:val="00E91085"/>
    <w:rsid w:val="00EA0835"/>
    <w:rsid w:val="00EA50F8"/>
    <w:rsid w:val="00EA6ED6"/>
    <w:rsid w:val="00EC6647"/>
    <w:rsid w:val="00ED0F75"/>
    <w:rsid w:val="00ED13F4"/>
    <w:rsid w:val="00ED5604"/>
    <w:rsid w:val="00EF3D65"/>
    <w:rsid w:val="00EF45A3"/>
    <w:rsid w:val="00F0477F"/>
    <w:rsid w:val="00F0646D"/>
    <w:rsid w:val="00F06519"/>
    <w:rsid w:val="00F10F04"/>
    <w:rsid w:val="00F2291B"/>
    <w:rsid w:val="00F265DA"/>
    <w:rsid w:val="00F31B5C"/>
    <w:rsid w:val="00F332E2"/>
    <w:rsid w:val="00F50C39"/>
    <w:rsid w:val="00F51FC0"/>
    <w:rsid w:val="00F524CF"/>
    <w:rsid w:val="00F57A14"/>
    <w:rsid w:val="00F85D55"/>
    <w:rsid w:val="00F87E4B"/>
    <w:rsid w:val="00F905C5"/>
    <w:rsid w:val="00FA5BE3"/>
    <w:rsid w:val="00FB0769"/>
    <w:rsid w:val="00FB51AE"/>
    <w:rsid w:val="00FD34FB"/>
    <w:rsid w:val="00FE0174"/>
    <w:rsid w:val="00FE44A9"/>
    <w:rsid w:val="00FE46B9"/>
    <w:rsid w:val="00FE6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91CBF7C8-072C-4C2A-8B52-D09CCF0E7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9D56B7"/>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579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rsid w:val="00DF3602"/>
    <w:rPr>
      <w:rFonts w:asciiTheme="minorHAnsi" w:hAnsiTheme="minorHAnsi"/>
      <w:sz w:val="22"/>
    </w:rPr>
  </w:style>
  <w:style w:type="paragraph" w:customStyle="1" w:styleId="222">
    <w:name w:val="обычный222"/>
    <w:basedOn w:val="a"/>
    <w:link w:val="2220"/>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3F0567"/>
    <w:pPr>
      <w:keepNext/>
      <w:keepLines/>
      <w:spacing w:before="280" w:after="0" w:line="240" w:lineRule="auto"/>
      <w:jc w:val="center"/>
    </w:pPr>
    <w:rPr>
      <w:rFonts w:ascii="Times New Roman" w:eastAsia="Calibri" w:hAnsi="Times New Roman" w:cs="Times New Roman"/>
      <w:sz w:val="28"/>
    </w:rPr>
  </w:style>
  <w:style w:type="paragraph" w:customStyle="1" w:styleId="af1">
    <w:name w:val="Подрисуночная подпись"/>
    <w:next w:val="Maintext"/>
    <w:qFormat/>
    <w:rsid w:val="003F0567"/>
    <w:pPr>
      <w:keepLines/>
      <w:spacing w:after="280"/>
      <w:jc w:val="center"/>
    </w:pPr>
    <w:rPr>
      <w:rFonts w:eastAsia="Calibri"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9579E2"/>
    <w:rPr>
      <w:rFonts w:asciiTheme="majorHAnsi" w:eastAsiaTheme="majorEastAsia" w:hAnsiTheme="majorHAnsi" w:cstheme="majorBidi"/>
      <w:i/>
      <w:iCs/>
      <w:color w:val="2F5496" w:themeColor="accent1" w:themeShade="BF"/>
      <w:sz w:val="22"/>
    </w:rPr>
  </w:style>
  <w:style w:type="paragraph" w:customStyle="1" w:styleId="01">
    <w:name w:val="01. Заголовок"/>
    <w:next w:val="Maintext"/>
    <w:link w:val="010"/>
    <w:qFormat/>
    <w:rsid w:val="0038518B"/>
    <w:pPr>
      <w:spacing w:before="360" w:after="360"/>
      <w:ind w:left="709"/>
      <w:outlineLvl w:val="0"/>
    </w:pPr>
    <w:rPr>
      <w:rFonts w:eastAsia="Times New Roman" w:cs="Times New Roman"/>
      <w:b/>
      <w:bCs/>
      <w:sz w:val="28"/>
      <w:szCs w:val="28"/>
      <w:lang w:eastAsia="ru-RU" w:bidi="ru-RU"/>
    </w:rPr>
  </w:style>
  <w:style w:type="character" w:customStyle="1" w:styleId="010">
    <w:name w:val="01. Заголовок Знак"/>
    <w:basedOn w:val="a6"/>
    <w:link w:val="01"/>
    <w:rsid w:val="0038518B"/>
    <w:rPr>
      <w:rFonts w:eastAsia="Times New Roman" w:cs="Times New Roman"/>
      <w:b/>
      <w:bCs/>
      <w:sz w:val="28"/>
      <w:szCs w:val="28"/>
      <w:lang w:val="ru-RU" w:eastAsia="ru-RU" w:bidi="ru-RU"/>
    </w:rPr>
  </w:style>
  <w:style w:type="paragraph" w:customStyle="1" w:styleId="06">
    <w:name w:val="06. Основа"/>
    <w:basedOn w:val="a"/>
    <w:link w:val="060"/>
    <w:qFormat/>
    <w:rsid w:val="00AF756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F756A"/>
    <w:rPr>
      <w:rFonts w:eastAsiaTheme="majorEastAsia" w:cstheme="majorBidi"/>
      <w:sz w:val="28"/>
      <w:szCs w:val="26"/>
    </w:rPr>
  </w:style>
  <w:style w:type="paragraph" w:styleId="14">
    <w:name w:val="toc 1"/>
    <w:basedOn w:val="Maintext"/>
    <w:next w:val="Maintext"/>
    <w:autoRedefine/>
    <w:uiPriority w:val="39"/>
    <w:unhideWhenUsed/>
    <w:rsid w:val="0001488D"/>
    <w:pPr>
      <w:tabs>
        <w:tab w:val="right" w:leader="dot" w:pos="10025"/>
      </w:tabs>
      <w:ind w:firstLine="0"/>
      <w:jc w:val="left"/>
    </w:pPr>
    <w:rPr>
      <w:rFonts w:cs="Times New Roman"/>
    </w:rPr>
  </w:style>
  <w:style w:type="paragraph" w:styleId="21">
    <w:name w:val="toc 2"/>
    <w:basedOn w:val="Maintext"/>
    <w:next w:val="Maintext"/>
    <w:autoRedefine/>
    <w:uiPriority w:val="39"/>
    <w:unhideWhenUsed/>
    <w:rsid w:val="0001488D"/>
    <w:pPr>
      <w:ind w:left="221" w:firstLine="0"/>
      <w:jc w:val="left"/>
    </w:pPr>
    <w:rPr>
      <w:rFonts w:cstheme="minorHAnsi"/>
      <w:szCs w:val="20"/>
    </w:rPr>
  </w:style>
  <w:style w:type="paragraph" w:styleId="31">
    <w:name w:val="toc 3"/>
    <w:basedOn w:val="a"/>
    <w:next w:val="a"/>
    <w:autoRedefine/>
    <w:uiPriority w:val="39"/>
    <w:unhideWhenUsed/>
    <w:rsid w:val="003129CD"/>
    <w:pPr>
      <w:spacing w:after="0"/>
      <w:ind w:left="440"/>
    </w:pPr>
    <w:rPr>
      <w:rFonts w:cstheme="minorHAnsi"/>
      <w:i/>
      <w:iCs/>
      <w:sz w:val="20"/>
      <w:szCs w:val="20"/>
    </w:rPr>
  </w:style>
  <w:style w:type="paragraph" w:styleId="41">
    <w:name w:val="toc 4"/>
    <w:basedOn w:val="a"/>
    <w:next w:val="a"/>
    <w:autoRedefine/>
    <w:uiPriority w:val="39"/>
    <w:unhideWhenUsed/>
    <w:rsid w:val="003129CD"/>
    <w:pPr>
      <w:spacing w:after="0"/>
      <w:ind w:left="660"/>
    </w:pPr>
    <w:rPr>
      <w:rFonts w:cstheme="minorHAnsi"/>
      <w:sz w:val="18"/>
      <w:szCs w:val="18"/>
    </w:rPr>
  </w:style>
  <w:style w:type="paragraph" w:styleId="5">
    <w:name w:val="toc 5"/>
    <w:basedOn w:val="a"/>
    <w:next w:val="a"/>
    <w:autoRedefine/>
    <w:uiPriority w:val="39"/>
    <w:unhideWhenUsed/>
    <w:rsid w:val="003129CD"/>
    <w:pPr>
      <w:spacing w:after="0"/>
      <w:ind w:left="880"/>
    </w:pPr>
    <w:rPr>
      <w:rFonts w:cstheme="minorHAnsi"/>
      <w:sz w:val="18"/>
      <w:szCs w:val="18"/>
    </w:rPr>
  </w:style>
  <w:style w:type="paragraph" w:styleId="6">
    <w:name w:val="toc 6"/>
    <w:basedOn w:val="a"/>
    <w:next w:val="a"/>
    <w:autoRedefine/>
    <w:uiPriority w:val="39"/>
    <w:unhideWhenUsed/>
    <w:rsid w:val="003129CD"/>
    <w:pPr>
      <w:spacing w:after="0"/>
      <w:ind w:left="1100"/>
    </w:pPr>
    <w:rPr>
      <w:rFonts w:cstheme="minorHAnsi"/>
      <w:sz w:val="18"/>
      <w:szCs w:val="18"/>
    </w:rPr>
  </w:style>
  <w:style w:type="paragraph" w:styleId="7">
    <w:name w:val="toc 7"/>
    <w:basedOn w:val="a"/>
    <w:next w:val="a"/>
    <w:autoRedefine/>
    <w:uiPriority w:val="39"/>
    <w:unhideWhenUsed/>
    <w:rsid w:val="003129CD"/>
    <w:pPr>
      <w:spacing w:after="0"/>
      <w:ind w:left="1320"/>
    </w:pPr>
    <w:rPr>
      <w:rFonts w:cstheme="minorHAnsi"/>
      <w:sz w:val="18"/>
      <w:szCs w:val="18"/>
    </w:rPr>
  </w:style>
  <w:style w:type="paragraph" w:styleId="8">
    <w:name w:val="toc 8"/>
    <w:basedOn w:val="a"/>
    <w:next w:val="a"/>
    <w:autoRedefine/>
    <w:uiPriority w:val="39"/>
    <w:unhideWhenUsed/>
    <w:rsid w:val="003129CD"/>
    <w:pPr>
      <w:spacing w:after="0"/>
      <w:ind w:left="1540"/>
    </w:pPr>
    <w:rPr>
      <w:rFonts w:cstheme="minorHAnsi"/>
      <w:sz w:val="18"/>
      <w:szCs w:val="18"/>
    </w:rPr>
  </w:style>
  <w:style w:type="paragraph" w:styleId="9">
    <w:name w:val="toc 9"/>
    <w:basedOn w:val="a"/>
    <w:next w:val="a"/>
    <w:autoRedefine/>
    <w:uiPriority w:val="39"/>
    <w:unhideWhenUsed/>
    <w:rsid w:val="003129CD"/>
    <w:pPr>
      <w:spacing w:after="0"/>
      <w:ind w:left="1760"/>
    </w:pPr>
    <w:rPr>
      <w:rFonts w:cstheme="minorHAnsi"/>
      <w:sz w:val="18"/>
      <w:szCs w:val="18"/>
    </w:rPr>
  </w:style>
  <w:style w:type="paragraph" w:customStyle="1" w:styleId="021">
    <w:name w:val="02.Подзаголовк_1"/>
    <w:next w:val="Maintext"/>
    <w:link w:val="0210"/>
    <w:qFormat/>
    <w:rsid w:val="0038518B"/>
    <w:pPr>
      <w:spacing w:before="360" w:after="240"/>
      <w:ind w:left="709"/>
      <w:outlineLvl w:val="1"/>
    </w:pPr>
    <w:rPr>
      <w:rFonts w:eastAsiaTheme="majorEastAsia" w:cstheme="majorBidi"/>
      <w:sz w:val="28"/>
      <w:szCs w:val="26"/>
    </w:rPr>
  </w:style>
  <w:style w:type="character" w:customStyle="1" w:styleId="0210">
    <w:name w:val="02.Подзаголовк_1 Знак"/>
    <w:basedOn w:val="a0"/>
    <w:link w:val="021"/>
    <w:rsid w:val="0038518B"/>
    <w:rPr>
      <w:rFonts w:eastAsiaTheme="majorEastAsia" w:cstheme="majorBidi"/>
      <w:sz w:val="28"/>
      <w:szCs w:val="26"/>
    </w:rPr>
  </w:style>
  <w:style w:type="paragraph" w:customStyle="1" w:styleId="Maintext">
    <w:name w:val="Main text"/>
    <w:link w:val="Maintext0"/>
    <w:qFormat/>
    <w:rsid w:val="008D618C"/>
    <w:pPr>
      <w:ind w:firstLine="709"/>
      <w:jc w:val="both"/>
    </w:pPr>
    <w:rPr>
      <w:sz w:val="28"/>
      <w:szCs w:val="28"/>
    </w:rPr>
  </w:style>
  <w:style w:type="character" w:customStyle="1" w:styleId="Maintext0">
    <w:name w:val="Main text Знак"/>
    <w:basedOn w:val="a0"/>
    <w:link w:val="Maintext"/>
    <w:rsid w:val="008D618C"/>
    <w:rPr>
      <w:sz w:val="28"/>
      <w:szCs w:val="28"/>
    </w:rPr>
  </w:style>
  <w:style w:type="character" w:styleId="af2">
    <w:name w:val="Placeholder Text"/>
    <w:basedOn w:val="a0"/>
    <w:uiPriority w:val="99"/>
    <w:semiHidden/>
    <w:rsid w:val="008C6024"/>
    <w:rPr>
      <w:color w:val="666666"/>
    </w:rPr>
  </w:style>
  <w:style w:type="paragraph" w:styleId="af3">
    <w:name w:val="TOC Heading"/>
    <w:basedOn w:val="1"/>
    <w:next w:val="a"/>
    <w:uiPriority w:val="39"/>
    <w:unhideWhenUsed/>
    <w:qFormat/>
    <w:rsid w:val="00925625"/>
    <w:pPr>
      <w:spacing w:before="240" w:after="0"/>
      <w:outlineLvl w:val="9"/>
    </w:pPr>
    <w:rPr>
      <w:rFonts w:asciiTheme="majorHAnsi" w:hAnsiTheme="majorHAnsi"/>
      <w:b w:val="0"/>
      <w:color w:val="2F5496" w:themeColor="accent1" w:themeShade="BF"/>
      <w:sz w:val="32"/>
      <w:lang w:eastAsia="ru-RU"/>
    </w:rPr>
  </w:style>
  <w:style w:type="paragraph" w:styleId="af4">
    <w:name w:val="Revision"/>
    <w:hidden/>
    <w:uiPriority w:val="99"/>
    <w:semiHidden/>
    <w:rsid w:val="000A479F"/>
    <w:rPr>
      <w:rFonts w:asciiTheme="minorHAnsi" w:hAnsiTheme="minorHAnsi"/>
      <w:sz w:val="22"/>
    </w:rPr>
  </w:style>
  <w:style w:type="paragraph" w:customStyle="1" w:styleId="af5">
    <w:name w:val="Листинг"/>
    <w:link w:val="af6"/>
    <w:qFormat/>
    <w:rsid w:val="008A5A0D"/>
    <w:rPr>
      <w:rFonts w:ascii="Courier New" w:eastAsia="Times New Roman" w:hAnsi="Courier New" w:cs="Courier New"/>
      <w:szCs w:val="28"/>
      <w:lang w:val="en-US" w:eastAsia="ru-RU"/>
    </w:rPr>
  </w:style>
  <w:style w:type="character" w:customStyle="1" w:styleId="af6">
    <w:name w:val="Листинг Знак"/>
    <w:basedOn w:val="a0"/>
    <w:link w:val="af5"/>
    <w:rsid w:val="008A5A0D"/>
    <w:rPr>
      <w:rFonts w:ascii="Courier New" w:eastAsia="Times New Roman" w:hAnsi="Courier New" w:cs="Courier New"/>
      <w:szCs w:val="28"/>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1857">
      <w:bodyDiv w:val="1"/>
      <w:marLeft w:val="0"/>
      <w:marRight w:val="0"/>
      <w:marTop w:val="0"/>
      <w:marBottom w:val="0"/>
      <w:divBdr>
        <w:top w:val="none" w:sz="0" w:space="0" w:color="auto"/>
        <w:left w:val="none" w:sz="0" w:space="0" w:color="auto"/>
        <w:bottom w:val="none" w:sz="0" w:space="0" w:color="auto"/>
        <w:right w:val="none" w:sz="0" w:space="0" w:color="auto"/>
      </w:divBdr>
      <w:divsChild>
        <w:div w:id="1161502889">
          <w:marLeft w:val="0"/>
          <w:marRight w:val="0"/>
          <w:marTop w:val="0"/>
          <w:marBottom w:val="0"/>
          <w:divBdr>
            <w:top w:val="none" w:sz="0" w:space="0" w:color="auto"/>
            <w:left w:val="none" w:sz="0" w:space="0" w:color="auto"/>
            <w:bottom w:val="none" w:sz="0" w:space="0" w:color="auto"/>
            <w:right w:val="none" w:sz="0" w:space="0" w:color="auto"/>
          </w:divBdr>
          <w:divsChild>
            <w:div w:id="300576985">
              <w:marLeft w:val="0"/>
              <w:marRight w:val="0"/>
              <w:marTop w:val="0"/>
              <w:marBottom w:val="0"/>
              <w:divBdr>
                <w:top w:val="none" w:sz="0" w:space="0" w:color="auto"/>
                <w:left w:val="none" w:sz="0" w:space="0" w:color="auto"/>
                <w:bottom w:val="none" w:sz="0" w:space="0" w:color="auto"/>
                <w:right w:val="none" w:sz="0" w:space="0" w:color="auto"/>
              </w:divBdr>
            </w:div>
            <w:div w:id="1669362221">
              <w:marLeft w:val="0"/>
              <w:marRight w:val="0"/>
              <w:marTop w:val="0"/>
              <w:marBottom w:val="0"/>
              <w:divBdr>
                <w:top w:val="none" w:sz="0" w:space="0" w:color="auto"/>
                <w:left w:val="none" w:sz="0" w:space="0" w:color="auto"/>
                <w:bottom w:val="none" w:sz="0" w:space="0" w:color="auto"/>
                <w:right w:val="none" w:sz="0" w:space="0" w:color="auto"/>
              </w:divBdr>
            </w:div>
            <w:div w:id="1408727175">
              <w:marLeft w:val="0"/>
              <w:marRight w:val="0"/>
              <w:marTop w:val="0"/>
              <w:marBottom w:val="0"/>
              <w:divBdr>
                <w:top w:val="none" w:sz="0" w:space="0" w:color="auto"/>
                <w:left w:val="none" w:sz="0" w:space="0" w:color="auto"/>
                <w:bottom w:val="none" w:sz="0" w:space="0" w:color="auto"/>
                <w:right w:val="none" w:sz="0" w:space="0" w:color="auto"/>
              </w:divBdr>
            </w:div>
            <w:div w:id="27295435">
              <w:marLeft w:val="0"/>
              <w:marRight w:val="0"/>
              <w:marTop w:val="0"/>
              <w:marBottom w:val="0"/>
              <w:divBdr>
                <w:top w:val="none" w:sz="0" w:space="0" w:color="auto"/>
                <w:left w:val="none" w:sz="0" w:space="0" w:color="auto"/>
                <w:bottom w:val="none" w:sz="0" w:space="0" w:color="auto"/>
                <w:right w:val="none" w:sz="0" w:space="0" w:color="auto"/>
              </w:divBdr>
            </w:div>
            <w:div w:id="1735154107">
              <w:marLeft w:val="0"/>
              <w:marRight w:val="0"/>
              <w:marTop w:val="0"/>
              <w:marBottom w:val="0"/>
              <w:divBdr>
                <w:top w:val="none" w:sz="0" w:space="0" w:color="auto"/>
                <w:left w:val="none" w:sz="0" w:space="0" w:color="auto"/>
                <w:bottom w:val="none" w:sz="0" w:space="0" w:color="auto"/>
                <w:right w:val="none" w:sz="0" w:space="0" w:color="auto"/>
              </w:divBdr>
            </w:div>
            <w:div w:id="1824393554">
              <w:marLeft w:val="0"/>
              <w:marRight w:val="0"/>
              <w:marTop w:val="0"/>
              <w:marBottom w:val="0"/>
              <w:divBdr>
                <w:top w:val="none" w:sz="0" w:space="0" w:color="auto"/>
                <w:left w:val="none" w:sz="0" w:space="0" w:color="auto"/>
                <w:bottom w:val="none" w:sz="0" w:space="0" w:color="auto"/>
                <w:right w:val="none" w:sz="0" w:space="0" w:color="auto"/>
              </w:divBdr>
            </w:div>
            <w:div w:id="294725850">
              <w:marLeft w:val="0"/>
              <w:marRight w:val="0"/>
              <w:marTop w:val="0"/>
              <w:marBottom w:val="0"/>
              <w:divBdr>
                <w:top w:val="none" w:sz="0" w:space="0" w:color="auto"/>
                <w:left w:val="none" w:sz="0" w:space="0" w:color="auto"/>
                <w:bottom w:val="none" w:sz="0" w:space="0" w:color="auto"/>
                <w:right w:val="none" w:sz="0" w:space="0" w:color="auto"/>
              </w:divBdr>
            </w:div>
            <w:div w:id="979724625">
              <w:marLeft w:val="0"/>
              <w:marRight w:val="0"/>
              <w:marTop w:val="0"/>
              <w:marBottom w:val="0"/>
              <w:divBdr>
                <w:top w:val="none" w:sz="0" w:space="0" w:color="auto"/>
                <w:left w:val="none" w:sz="0" w:space="0" w:color="auto"/>
                <w:bottom w:val="none" w:sz="0" w:space="0" w:color="auto"/>
                <w:right w:val="none" w:sz="0" w:space="0" w:color="auto"/>
              </w:divBdr>
            </w:div>
            <w:div w:id="1649896600">
              <w:marLeft w:val="0"/>
              <w:marRight w:val="0"/>
              <w:marTop w:val="0"/>
              <w:marBottom w:val="0"/>
              <w:divBdr>
                <w:top w:val="none" w:sz="0" w:space="0" w:color="auto"/>
                <w:left w:val="none" w:sz="0" w:space="0" w:color="auto"/>
                <w:bottom w:val="none" w:sz="0" w:space="0" w:color="auto"/>
                <w:right w:val="none" w:sz="0" w:space="0" w:color="auto"/>
              </w:divBdr>
            </w:div>
            <w:div w:id="868614257">
              <w:marLeft w:val="0"/>
              <w:marRight w:val="0"/>
              <w:marTop w:val="0"/>
              <w:marBottom w:val="0"/>
              <w:divBdr>
                <w:top w:val="none" w:sz="0" w:space="0" w:color="auto"/>
                <w:left w:val="none" w:sz="0" w:space="0" w:color="auto"/>
                <w:bottom w:val="none" w:sz="0" w:space="0" w:color="auto"/>
                <w:right w:val="none" w:sz="0" w:space="0" w:color="auto"/>
              </w:divBdr>
            </w:div>
            <w:div w:id="18269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836">
      <w:bodyDiv w:val="1"/>
      <w:marLeft w:val="0"/>
      <w:marRight w:val="0"/>
      <w:marTop w:val="0"/>
      <w:marBottom w:val="0"/>
      <w:divBdr>
        <w:top w:val="none" w:sz="0" w:space="0" w:color="auto"/>
        <w:left w:val="none" w:sz="0" w:space="0" w:color="auto"/>
        <w:bottom w:val="none" w:sz="0" w:space="0" w:color="auto"/>
        <w:right w:val="none" w:sz="0" w:space="0" w:color="auto"/>
      </w:divBdr>
    </w:div>
    <w:div w:id="84305598">
      <w:bodyDiv w:val="1"/>
      <w:marLeft w:val="0"/>
      <w:marRight w:val="0"/>
      <w:marTop w:val="0"/>
      <w:marBottom w:val="0"/>
      <w:divBdr>
        <w:top w:val="none" w:sz="0" w:space="0" w:color="auto"/>
        <w:left w:val="none" w:sz="0" w:space="0" w:color="auto"/>
        <w:bottom w:val="none" w:sz="0" w:space="0" w:color="auto"/>
        <w:right w:val="none" w:sz="0" w:space="0" w:color="auto"/>
      </w:divBdr>
      <w:divsChild>
        <w:div w:id="591594520">
          <w:marLeft w:val="0"/>
          <w:marRight w:val="0"/>
          <w:marTop w:val="0"/>
          <w:marBottom w:val="0"/>
          <w:divBdr>
            <w:top w:val="none" w:sz="0" w:space="0" w:color="auto"/>
            <w:left w:val="none" w:sz="0" w:space="0" w:color="auto"/>
            <w:bottom w:val="none" w:sz="0" w:space="0" w:color="auto"/>
            <w:right w:val="none" w:sz="0" w:space="0" w:color="auto"/>
          </w:divBdr>
          <w:divsChild>
            <w:div w:id="5879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9976">
      <w:bodyDiv w:val="1"/>
      <w:marLeft w:val="0"/>
      <w:marRight w:val="0"/>
      <w:marTop w:val="0"/>
      <w:marBottom w:val="0"/>
      <w:divBdr>
        <w:top w:val="none" w:sz="0" w:space="0" w:color="auto"/>
        <w:left w:val="none" w:sz="0" w:space="0" w:color="auto"/>
        <w:bottom w:val="none" w:sz="0" w:space="0" w:color="auto"/>
        <w:right w:val="none" w:sz="0" w:space="0" w:color="auto"/>
      </w:divBdr>
    </w:div>
    <w:div w:id="153644212">
      <w:bodyDiv w:val="1"/>
      <w:marLeft w:val="0"/>
      <w:marRight w:val="0"/>
      <w:marTop w:val="0"/>
      <w:marBottom w:val="0"/>
      <w:divBdr>
        <w:top w:val="none" w:sz="0" w:space="0" w:color="auto"/>
        <w:left w:val="none" w:sz="0" w:space="0" w:color="auto"/>
        <w:bottom w:val="none" w:sz="0" w:space="0" w:color="auto"/>
        <w:right w:val="none" w:sz="0" w:space="0" w:color="auto"/>
      </w:divBdr>
    </w:div>
    <w:div w:id="190998895">
      <w:bodyDiv w:val="1"/>
      <w:marLeft w:val="0"/>
      <w:marRight w:val="0"/>
      <w:marTop w:val="0"/>
      <w:marBottom w:val="0"/>
      <w:divBdr>
        <w:top w:val="none" w:sz="0" w:space="0" w:color="auto"/>
        <w:left w:val="none" w:sz="0" w:space="0" w:color="auto"/>
        <w:bottom w:val="none" w:sz="0" w:space="0" w:color="auto"/>
        <w:right w:val="none" w:sz="0" w:space="0" w:color="auto"/>
      </w:divBdr>
      <w:divsChild>
        <w:div w:id="458302577">
          <w:marLeft w:val="0"/>
          <w:marRight w:val="0"/>
          <w:marTop w:val="0"/>
          <w:marBottom w:val="0"/>
          <w:divBdr>
            <w:top w:val="none" w:sz="0" w:space="0" w:color="auto"/>
            <w:left w:val="none" w:sz="0" w:space="0" w:color="auto"/>
            <w:bottom w:val="none" w:sz="0" w:space="0" w:color="auto"/>
            <w:right w:val="none" w:sz="0" w:space="0" w:color="auto"/>
          </w:divBdr>
          <w:divsChild>
            <w:div w:id="3101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5729">
      <w:bodyDiv w:val="1"/>
      <w:marLeft w:val="0"/>
      <w:marRight w:val="0"/>
      <w:marTop w:val="0"/>
      <w:marBottom w:val="0"/>
      <w:divBdr>
        <w:top w:val="none" w:sz="0" w:space="0" w:color="auto"/>
        <w:left w:val="none" w:sz="0" w:space="0" w:color="auto"/>
        <w:bottom w:val="none" w:sz="0" w:space="0" w:color="auto"/>
        <w:right w:val="none" w:sz="0" w:space="0" w:color="auto"/>
      </w:divBdr>
      <w:divsChild>
        <w:div w:id="19357323">
          <w:marLeft w:val="0"/>
          <w:marRight w:val="0"/>
          <w:marTop w:val="0"/>
          <w:marBottom w:val="0"/>
          <w:divBdr>
            <w:top w:val="none" w:sz="0" w:space="0" w:color="auto"/>
            <w:left w:val="none" w:sz="0" w:space="0" w:color="auto"/>
            <w:bottom w:val="none" w:sz="0" w:space="0" w:color="auto"/>
            <w:right w:val="none" w:sz="0" w:space="0" w:color="auto"/>
          </w:divBdr>
          <w:divsChild>
            <w:div w:id="12963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4306">
      <w:bodyDiv w:val="1"/>
      <w:marLeft w:val="0"/>
      <w:marRight w:val="0"/>
      <w:marTop w:val="0"/>
      <w:marBottom w:val="0"/>
      <w:divBdr>
        <w:top w:val="none" w:sz="0" w:space="0" w:color="auto"/>
        <w:left w:val="none" w:sz="0" w:space="0" w:color="auto"/>
        <w:bottom w:val="none" w:sz="0" w:space="0" w:color="auto"/>
        <w:right w:val="none" w:sz="0" w:space="0" w:color="auto"/>
      </w:divBdr>
    </w:div>
    <w:div w:id="462430330">
      <w:bodyDiv w:val="1"/>
      <w:marLeft w:val="0"/>
      <w:marRight w:val="0"/>
      <w:marTop w:val="0"/>
      <w:marBottom w:val="0"/>
      <w:divBdr>
        <w:top w:val="none" w:sz="0" w:space="0" w:color="auto"/>
        <w:left w:val="none" w:sz="0" w:space="0" w:color="auto"/>
        <w:bottom w:val="none" w:sz="0" w:space="0" w:color="auto"/>
        <w:right w:val="none" w:sz="0" w:space="0" w:color="auto"/>
      </w:divBdr>
    </w:div>
    <w:div w:id="469439808">
      <w:bodyDiv w:val="1"/>
      <w:marLeft w:val="0"/>
      <w:marRight w:val="0"/>
      <w:marTop w:val="0"/>
      <w:marBottom w:val="0"/>
      <w:divBdr>
        <w:top w:val="none" w:sz="0" w:space="0" w:color="auto"/>
        <w:left w:val="none" w:sz="0" w:space="0" w:color="auto"/>
        <w:bottom w:val="none" w:sz="0" w:space="0" w:color="auto"/>
        <w:right w:val="none" w:sz="0" w:space="0" w:color="auto"/>
      </w:divBdr>
      <w:divsChild>
        <w:div w:id="1698042935">
          <w:marLeft w:val="0"/>
          <w:marRight w:val="0"/>
          <w:marTop w:val="0"/>
          <w:marBottom w:val="0"/>
          <w:divBdr>
            <w:top w:val="none" w:sz="0" w:space="0" w:color="auto"/>
            <w:left w:val="none" w:sz="0" w:space="0" w:color="auto"/>
            <w:bottom w:val="none" w:sz="0" w:space="0" w:color="auto"/>
            <w:right w:val="none" w:sz="0" w:space="0" w:color="auto"/>
          </w:divBdr>
          <w:divsChild>
            <w:div w:id="118941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3967">
      <w:bodyDiv w:val="1"/>
      <w:marLeft w:val="0"/>
      <w:marRight w:val="0"/>
      <w:marTop w:val="0"/>
      <w:marBottom w:val="0"/>
      <w:divBdr>
        <w:top w:val="none" w:sz="0" w:space="0" w:color="auto"/>
        <w:left w:val="none" w:sz="0" w:space="0" w:color="auto"/>
        <w:bottom w:val="none" w:sz="0" w:space="0" w:color="auto"/>
        <w:right w:val="none" w:sz="0" w:space="0" w:color="auto"/>
      </w:divBdr>
    </w:div>
    <w:div w:id="529343375">
      <w:bodyDiv w:val="1"/>
      <w:marLeft w:val="0"/>
      <w:marRight w:val="0"/>
      <w:marTop w:val="0"/>
      <w:marBottom w:val="0"/>
      <w:divBdr>
        <w:top w:val="none" w:sz="0" w:space="0" w:color="auto"/>
        <w:left w:val="none" w:sz="0" w:space="0" w:color="auto"/>
        <w:bottom w:val="none" w:sz="0" w:space="0" w:color="auto"/>
        <w:right w:val="none" w:sz="0" w:space="0" w:color="auto"/>
      </w:divBdr>
    </w:div>
    <w:div w:id="60812354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34352627">
      <w:bodyDiv w:val="1"/>
      <w:marLeft w:val="0"/>
      <w:marRight w:val="0"/>
      <w:marTop w:val="0"/>
      <w:marBottom w:val="0"/>
      <w:divBdr>
        <w:top w:val="none" w:sz="0" w:space="0" w:color="auto"/>
        <w:left w:val="none" w:sz="0" w:space="0" w:color="auto"/>
        <w:bottom w:val="none" w:sz="0" w:space="0" w:color="auto"/>
        <w:right w:val="none" w:sz="0" w:space="0" w:color="auto"/>
      </w:divBdr>
    </w:div>
    <w:div w:id="871652322">
      <w:bodyDiv w:val="1"/>
      <w:marLeft w:val="0"/>
      <w:marRight w:val="0"/>
      <w:marTop w:val="0"/>
      <w:marBottom w:val="0"/>
      <w:divBdr>
        <w:top w:val="none" w:sz="0" w:space="0" w:color="auto"/>
        <w:left w:val="none" w:sz="0" w:space="0" w:color="auto"/>
        <w:bottom w:val="none" w:sz="0" w:space="0" w:color="auto"/>
        <w:right w:val="none" w:sz="0" w:space="0" w:color="auto"/>
      </w:divBdr>
    </w:div>
    <w:div w:id="945380293">
      <w:bodyDiv w:val="1"/>
      <w:marLeft w:val="0"/>
      <w:marRight w:val="0"/>
      <w:marTop w:val="0"/>
      <w:marBottom w:val="0"/>
      <w:divBdr>
        <w:top w:val="none" w:sz="0" w:space="0" w:color="auto"/>
        <w:left w:val="none" w:sz="0" w:space="0" w:color="auto"/>
        <w:bottom w:val="none" w:sz="0" w:space="0" w:color="auto"/>
        <w:right w:val="none" w:sz="0" w:space="0" w:color="auto"/>
      </w:divBdr>
    </w:div>
    <w:div w:id="969899538">
      <w:bodyDiv w:val="1"/>
      <w:marLeft w:val="0"/>
      <w:marRight w:val="0"/>
      <w:marTop w:val="0"/>
      <w:marBottom w:val="0"/>
      <w:divBdr>
        <w:top w:val="none" w:sz="0" w:space="0" w:color="auto"/>
        <w:left w:val="none" w:sz="0" w:space="0" w:color="auto"/>
        <w:bottom w:val="none" w:sz="0" w:space="0" w:color="auto"/>
        <w:right w:val="none" w:sz="0" w:space="0" w:color="auto"/>
      </w:divBdr>
      <w:divsChild>
        <w:div w:id="904489346">
          <w:marLeft w:val="0"/>
          <w:marRight w:val="0"/>
          <w:marTop w:val="100"/>
          <w:marBottom w:val="100"/>
          <w:divBdr>
            <w:top w:val="none" w:sz="0" w:space="0" w:color="auto"/>
            <w:left w:val="none" w:sz="0" w:space="0" w:color="auto"/>
            <w:bottom w:val="none" w:sz="0" w:space="0" w:color="auto"/>
            <w:right w:val="none" w:sz="0" w:space="0" w:color="auto"/>
          </w:divBdr>
          <w:divsChild>
            <w:div w:id="1801069565">
              <w:marLeft w:val="0"/>
              <w:marRight w:val="0"/>
              <w:marTop w:val="0"/>
              <w:marBottom w:val="0"/>
              <w:divBdr>
                <w:top w:val="none" w:sz="0" w:space="0" w:color="auto"/>
                <w:left w:val="none" w:sz="0" w:space="0" w:color="auto"/>
                <w:bottom w:val="none" w:sz="0" w:space="0" w:color="auto"/>
                <w:right w:val="none" w:sz="0" w:space="0" w:color="auto"/>
              </w:divBdr>
              <w:divsChild>
                <w:div w:id="4838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367">
      <w:bodyDiv w:val="1"/>
      <w:marLeft w:val="0"/>
      <w:marRight w:val="0"/>
      <w:marTop w:val="0"/>
      <w:marBottom w:val="0"/>
      <w:divBdr>
        <w:top w:val="none" w:sz="0" w:space="0" w:color="auto"/>
        <w:left w:val="none" w:sz="0" w:space="0" w:color="auto"/>
        <w:bottom w:val="none" w:sz="0" w:space="0" w:color="auto"/>
        <w:right w:val="none" w:sz="0" w:space="0" w:color="auto"/>
      </w:divBdr>
    </w:div>
    <w:div w:id="977958605">
      <w:bodyDiv w:val="1"/>
      <w:marLeft w:val="0"/>
      <w:marRight w:val="0"/>
      <w:marTop w:val="0"/>
      <w:marBottom w:val="0"/>
      <w:divBdr>
        <w:top w:val="none" w:sz="0" w:space="0" w:color="auto"/>
        <w:left w:val="none" w:sz="0" w:space="0" w:color="auto"/>
        <w:bottom w:val="none" w:sz="0" w:space="0" w:color="auto"/>
        <w:right w:val="none" w:sz="0" w:space="0" w:color="auto"/>
      </w:divBdr>
    </w:div>
    <w:div w:id="978455199">
      <w:bodyDiv w:val="1"/>
      <w:marLeft w:val="0"/>
      <w:marRight w:val="0"/>
      <w:marTop w:val="0"/>
      <w:marBottom w:val="0"/>
      <w:divBdr>
        <w:top w:val="none" w:sz="0" w:space="0" w:color="auto"/>
        <w:left w:val="none" w:sz="0" w:space="0" w:color="auto"/>
        <w:bottom w:val="none" w:sz="0" w:space="0" w:color="auto"/>
        <w:right w:val="none" w:sz="0" w:space="0" w:color="auto"/>
      </w:divBdr>
    </w:div>
    <w:div w:id="981422312">
      <w:bodyDiv w:val="1"/>
      <w:marLeft w:val="0"/>
      <w:marRight w:val="0"/>
      <w:marTop w:val="0"/>
      <w:marBottom w:val="0"/>
      <w:divBdr>
        <w:top w:val="none" w:sz="0" w:space="0" w:color="auto"/>
        <w:left w:val="none" w:sz="0" w:space="0" w:color="auto"/>
        <w:bottom w:val="none" w:sz="0" w:space="0" w:color="auto"/>
        <w:right w:val="none" w:sz="0" w:space="0" w:color="auto"/>
      </w:divBdr>
      <w:divsChild>
        <w:div w:id="2071612936">
          <w:marLeft w:val="0"/>
          <w:marRight w:val="0"/>
          <w:marTop w:val="0"/>
          <w:marBottom w:val="0"/>
          <w:divBdr>
            <w:top w:val="none" w:sz="0" w:space="0" w:color="auto"/>
            <w:left w:val="none" w:sz="0" w:space="0" w:color="auto"/>
            <w:bottom w:val="none" w:sz="0" w:space="0" w:color="auto"/>
            <w:right w:val="none" w:sz="0" w:space="0" w:color="auto"/>
          </w:divBdr>
          <w:divsChild>
            <w:div w:id="2341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7196">
      <w:bodyDiv w:val="1"/>
      <w:marLeft w:val="0"/>
      <w:marRight w:val="0"/>
      <w:marTop w:val="0"/>
      <w:marBottom w:val="0"/>
      <w:divBdr>
        <w:top w:val="none" w:sz="0" w:space="0" w:color="auto"/>
        <w:left w:val="none" w:sz="0" w:space="0" w:color="auto"/>
        <w:bottom w:val="none" w:sz="0" w:space="0" w:color="auto"/>
        <w:right w:val="none" w:sz="0" w:space="0" w:color="auto"/>
      </w:divBdr>
    </w:div>
    <w:div w:id="1127624751">
      <w:bodyDiv w:val="1"/>
      <w:marLeft w:val="0"/>
      <w:marRight w:val="0"/>
      <w:marTop w:val="0"/>
      <w:marBottom w:val="0"/>
      <w:divBdr>
        <w:top w:val="none" w:sz="0" w:space="0" w:color="auto"/>
        <w:left w:val="none" w:sz="0" w:space="0" w:color="auto"/>
        <w:bottom w:val="none" w:sz="0" w:space="0" w:color="auto"/>
        <w:right w:val="none" w:sz="0" w:space="0" w:color="auto"/>
      </w:divBdr>
    </w:div>
    <w:div w:id="1153332487">
      <w:bodyDiv w:val="1"/>
      <w:marLeft w:val="0"/>
      <w:marRight w:val="0"/>
      <w:marTop w:val="0"/>
      <w:marBottom w:val="0"/>
      <w:divBdr>
        <w:top w:val="none" w:sz="0" w:space="0" w:color="auto"/>
        <w:left w:val="none" w:sz="0" w:space="0" w:color="auto"/>
        <w:bottom w:val="none" w:sz="0" w:space="0" w:color="auto"/>
        <w:right w:val="none" w:sz="0" w:space="0" w:color="auto"/>
      </w:divBdr>
      <w:divsChild>
        <w:div w:id="583684594">
          <w:marLeft w:val="0"/>
          <w:marRight w:val="0"/>
          <w:marTop w:val="0"/>
          <w:marBottom w:val="0"/>
          <w:divBdr>
            <w:top w:val="none" w:sz="0" w:space="0" w:color="auto"/>
            <w:left w:val="none" w:sz="0" w:space="0" w:color="auto"/>
            <w:bottom w:val="none" w:sz="0" w:space="0" w:color="auto"/>
            <w:right w:val="none" w:sz="0" w:space="0" w:color="auto"/>
          </w:divBdr>
          <w:divsChild>
            <w:div w:id="15019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7112">
      <w:bodyDiv w:val="1"/>
      <w:marLeft w:val="0"/>
      <w:marRight w:val="0"/>
      <w:marTop w:val="0"/>
      <w:marBottom w:val="0"/>
      <w:divBdr>
        <w:top w:val="none" w:sz="0" w:space="0" w:color="auto"/>
        <w:left w:val="none" w:sz="0" w:space="0" w:color="auto"/>
        <w:bottom w:val="none" w:sz="0" w:space="0" w:color="auto"/>
        <w:right w:val="none" w:sz="0" w:space="0" w:color="auto"/>
      </w:divBdr>
    </w:div>
    <w:div w:id="123662457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05">
          <w:marLeft w:val="0"/>
          <w:marRight w:val="0"/>
          <w:marTop w:val="0"/>
          <w:marBottom w:val="0"/>
          <w:divBdr>
            <w:top w:val="none" w:sz="0" w:space="0" w:color="auto"/>
            <w:left w:val="none" w:sz="0" w:space="0" w:color="auto"/>
            <w:bottom w:val="none" w:sz="0" w:space="0" w:color="auto"/>
            <w:right w:val="none" w:sz="0" w:space="0" w:color="auto"/>
          </w:divBdr>
          <w:divsChild>
            <w:div w:id="1775248138">
              <w:marLeft w:val="0"/>
              <w:marRight w:val="0"/>
              <w:marTop w:val="0"/>
              <w:marBottom w:val="0"/>
              <w:divBdr>
                <w:top w:val="none" w:sz="0" w:space="0" w:color="auto"/>
                <w:left w:val="none" w:sz="0" w:space="0" w:color="auto"/>
                <w:bottom w:val="none" w:sz="0" w:space="0" w:color="auto"/>
                <w:right w:val="none" w:sz="0" w:space="0" w:color="auto"/>
              </w:divBdr>
            </w:div>
            <w:div w:id="1294360456">
              <w:marLeft w:val="0"/>
              <w:marRight w:val="0"/>
              <w:marTop w:val="0"/>
              <w:marBottom w:val="0"/>
              <w:divBdr>
                <w:top w:val="none" w:sz="0" w:space="0" w:color="auto"/>
                <w:left w:val="none" w:sz="0" w:space="0" w:color="auto"/>
                <w:bottom w:val="none" w:sz="0" w:space="0" w:color="auto"/>
                <w:right w:val="none" w:sz="0" w:space="0" w:color="auto"/>
              </w:divBdr>
            </w:div>
            <w:div w:id="2114666245">
              <w:marLeft w:val="0"/>
              <w:marRight w:val="0"/>
              <w:marTop w:val="0"/>
              <w:marBottom w:val="0"/>
              <w:divBdr>
                <w:top w:val="none" w:sz="0" w:space="0" w:color="auto"/>
                <w:left w:val="none" w:sz="0" w:space="0" w:color="auto"/>
                <w:bottom w:val="none" w:sz="0" w:space="0" w:color="auto"/>
                <w:right w:val="none" w:sz="0" w:space="0" w:color="auto"/>
              </w:divBdr>
            </w:div>
            <w:div w:id="1218082648">
              <w:marLeft w:val="0"/>
              <w:marRight w:val="0"/>
              <w:marTop w:val="0"/>
              <w:marBottom w:val="0"/>
              <w:divBdr>
                <w:top w:val="none" w:sz="0" w:space="0" w:color="auto"/>
                <w:left w:val="none" w:sz="0" w:space="0" w:color="auto"/>
                <w:bottom w:val="none" w:sz="0" w:space="0" w:color="auto"/>
                <w:right w:val="none" w:sz="0" w:space="0" w:color="auto"/>
              </w:divBdr>
            </w:div>
            <w:div w:id="179710928">
              <w:marLeft w:val="0"/>
              <w:marRight w:val="0"/>
              <w:marTop w:val="0"/>
              <w:marBottom w:val="0"/>
              <w:divBdr>
                <w:top w:val="none" w:sz="0" w:space="0" w:color="auto"/>
                <w:left w:val="none" w:sz="0" w:space="0" w:color="auto"/>
                <w:bottom w:val="none" w:sz="0" w:space="0" w:color="auto"/>
                <w:right w:val="none" w:sz="0" w:space="0" w:color="auto"/>
              </w:divBdr>
            </w:div>
            <w:div w:id="1456413086">
              <w:marLeft w:val="0"/>
              <w:marRight w:val="0"/>
              <w:marTop w:val="0"/>
              <w:marBottom w:val="0"/>
              <w:divBdr>
                <w:top w:val="none" w:sz="0" w:space="0" w:color="auto"/>
                <w:left w:val="none" w:sz="0" w:space="0" w:color="auto"/>
                <w:bottom w:val="none" w:sz="0" w:space="0" w:color="auto"/>
                <w:right w:val="none" w:sz="0" w:space="0" w:color="auto"/>
              </w:divBdr>
            </w:div>
            <w:div w:id="1142503278">
              <w:marLeft w:val="0"/>
              <w:marRight w:val="0"/>
              <w:marTop w:val="0"/>
              <w:marBottom w:val="0"/>
              <w:divBdr>
                <w:top w:val="none" w:sz="0" w:space="0" w:color="auto"/>
                <w:left w:val="none" w:sz="0" w:space="0" w:color="auto"/>
                <w:bottom w:val="none" w:sz="0" w:space="0" w:color="auto"/>
                <w:right w:val="none" w:sz="0" w:space="0" w:color="auto"/>
              </w:divBdr>
            </w:div>
            <w:div w:id="359747821">
              <w:marLeft w:val="0"/>
              <w:marRight w:val="0"/>
              <w:marTop w:val="0"/>
              <w:marBottom w:val="0"/>
              <w:divBdr>
                <w:top w:val="none" w:sz="0" w:space="0" w:color="auto"/>
                <w:left w:val="none" w:sz="0" w:space="0" w:color="auto"/>
                <w:bottom w:val="none" w:sz="0" w:space="0" w:color="auto"/>
                <w:right w:val="none" w:sz="0" w:space="0" w:color="auto"/>
              </w:divBdr>
            </w:div>
            <w:div w:id="702362361">
              <w:marLeft w:val="0"/>
              <w:marRight w:val="0"/>
              <w:marTop w:val="0"/>
              <w:marBottom w:val="0"/>
              <w:divBdr>
                <w:top w:val="none" w:sz="0" w:space="0" w:color="auto"/>
                <w:left w:val="none" w:sz="0" w:space="0" w:color="auto"/>
                <w:bottom w:val="none" w:sz="0" w:space="0" w:color="auto"/>
                <w:right w:val="none" w:sz="0" w:space="0" w:color="auto"/>
              </w:divBdr>
            </w:div>
            <w:div w:id="413010833">
              <w:marLeft w:val="0"/>
              <w:marRight w:val="0"/>
              <w:marTop w:val="0"/>
              <w:marBottom w:val="0"/>
              <w:divBdr>
                <w:top w:val="none" w:sz="0" w:space="0" w:color="auto"/>
                <w:left w:val="none" w:sz="0" w:space="0" w:color="auto"/>
                <w:bottom w:val="none" w:sz="0" w:space="0" w:color="auto"/>
                <w:right w:val="none" w:sz="0" w:space="0" w:color="auto"/>
              </w:divBdr>
            </w:div>
            <w:div w:id="839350174">
              <w:marLeft w:val="0"/>
              <w:marRight w:val="0"/>
              <w:marTop w:val="0"/>
              <w:marBottom w:val="0"/>
              <w:divBdr>
                <w:top w:val="none" w:sz="0" w:space="0" w:color="auto"/>
                <w:left w:val="none" w:sz="0" w:space="0" w:color="auto"/>
                <w:bottom w:val="none" w:sz="0" w:space="0" w:color="auto"/>
                <w:right w:val="none" w:sz="0" w:space="0" w:color="auto"/>
              </w:divBdr>
            </w:div>
            <w:div w:id="407653672">
              <w:marLeft w:val="0"/>
              <w:marRight w:val="0"/>
              <w:marTop w:val="0"/>
              <w:marBottom w:val="0"/>
              <w:divBdr>
                <w:top w:val="none" w:sz="0" w:space="0" w:color="auto"/>
                <w:left w:val="none" w:sz="0" w:space="0" w:color="auto"/>
                <w:bottom w:val="none" w:sz="0" w:space="0" w:color="auto"/>
                <w:right w:val="none" w:sz="0" w:space="0" w:color="auto"/>
              </w:divBdr>
            </w:div>
            <w:div w:id="529758579">
              <w:marLeft w:val="0"/>
              <w:marRight w:val="0"/>
              <w:marTop w:val="0"/>
              <w:marBottom w:val="0"/>
              <w:divBdr>
                <w:top w:val="none" w:sz="0" w:space="0" w:color="auto"/>
                <w:left w:val="none" w:sz="0" w:space="0" w:color="auto"/>
                <w:bottom w:val="none" w:sz="0" w:space="0" w:color="auto"/>
                <w:right w:val="none" w:sz="0" w:space="0" w:color="auto"/>
              </w:divBdr>
            </w:div>
            <w:div w:id="1386564733">
              <w:marLeft w:val="0"/>
              <w:marRight w:val="0"/>
              <w:marTop w:val="0"/>
              <w:marBottom w:val="0"/>
              <w:divBdr>
                <w:top w:val="none" w:sz="0" w:space="0" w:color="auto"/>
                <w:left w:val="none" w:sz="0" w:space="0" w:color="auto"/>
                <w:bottom w:val="none" w:sz="0" w:space="0" w:color="auto"/>
                <w:right w:val="none" w:sz="0" w:space="0" w:color="auto"/>
              </w:divBdr>
            </w:div>
            <w:div w:id="145518035">
              <w:marLeft w:val="0"/>
              <w:marRight w:val="0"/>
              <w:marTop w:val="0"/>
              <w:marBottom w:val="0"/>
              <w:divBdr>
                <w:top w:val="none" w:sz="0" w:space="0" w:color="auto"/>
                <w:left w:val="none" w:sz="0" w:space="0" w:color="auto"/>
                <w:bottom w:val="none" w:sz="0" w:space="0" w:color="auto"/>
                <w:right w:val="none" w:sz="0" w:space="0" w:color="auto"/>
              </w:divBdr>
            </w:div>
            <w:div w:id="1770923979">
              <w:marLeft w:val="0"/>
              <w:marRight w:val="0"/>
              <w:marTop w:val="0"/>
              <w:marBottom w:val="0"/>
              <w:divBdr>
                <w:top w:val="none" w:sz="0" w:space="0" w:color="auto"/>
                <w:left w:val="none" w:sz="0" w:space="0" w:color="auto"/>
                <w:bottom w:val="none" w:sz="0" w:space="0" w:color="auto"/>
                <w:right w:val="none" w:sz="0" w:space="0" w:color="auto"/>
              </w:divBdr>
            </w:div>
            <w:div w:id="49345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8053">
      <w:bodyDiv w:val="1"/>
      <w:marLeft w:val="0"/>
      <w:marRight w:val="0"/>
      <w:marTop w:val="0"/>
      <w:marBottom w:val="0"/>
      <w:divBdr>
        <w:top w:val="none" w:sz="0" w:space="0" w:color="auto"/>
        <w:left w:val="none" w:sz="0" w:space="0" w:color="auto"/>
        <w:bottom w:val="none" w:sz="0" w:space="0" w:color="auto"/>
        <w:right w:val="none" w:sz="0" w:space="0" w:color="auto"/>
      </w:divBdr>
      <w:divsChild>
        <w:div w:id="927614216">
          <w:marLeft w:val="0"/>
          <w:marRight w:val="0"/>
          <w:marTop w:val="100"/>
          <w:marBottom w:val="100"/>
          <w:divBdr>
            <w:top w:val="none" w:sz="0" w:space="0" w:color="auto"/>
            <w:left w:val="none" w:sz="0" w:space="0" w:color="auto"/>
            <w:bottom w:val="none" w:sz="0" w:space="0" w:color="auto"/>
            <w:right w:val="none" w:sz="0" w:space="0" w:color="auto"/>
          </w:divBdr>
          <w:divsChild>
            <w:div w:id="1802530018">
              <w:marLeft w:val="0"/>
              <w:marRight w:val="0"/>
              <w:marTop w:val="0"/>
              <w:marBottom w:val="0"/>
              <w:divBdr>
                <w:top w:val="none" w:sz="0" w:space="0" w:color="auto"/>
                <w:left w:val="none" w:sz="0" w:space="0" w:color="auto"/>
                <w:bottom w:val="none" w:sz="0" w:space="0" w:color="auto"/>
                <w:right w:val="none" w:sz="0" w:space="0" w:color="auto"/>
              </w:divBdr>
              <w:divsChild>
                <w:div w:id="148662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28958">
      <w:bodyDiv w:val="1"/>
      <w:marLeft w:val="0"/>
      <w:marRight w:val="0"/>
      <w:marTop w:val="0"/>
      <w:marBottom w:val="0"/>
      <w:divBdr>
        <w:top w:val="none" w:sz="0" w:space="0" w:color="auto"/>
        <w:left w:val="none" w:sz="0" w:space="0" w:color="auto"/>
        <w:bottom w:val="none" w:sz="0" w:space="0" w:color="auto"/>
        <w:right w:val="none" w:sz="0" w:space="0" w:color="auto"/>
      </w:divBdr>
    </w:div>
    <w:div w:id="1320382742">
      <w:bodyDiv w:val="1"/>
      <w:marLeft w:val="0"/>
      <w:marRight w:val="0"/>
      <w:marTop w:val="0"/>
      <w:marBottom w:val="0"/>
      <w:divBdr>
        <w:top w:val="none" w:sz="0" w:space="0" w:color="auto"/>
        <w:left w:val="none" w:sz="0" w:space="0" w:color="auto"/>
        <w:bottom w:val="none" w:sz="0" w:space="0" w:color="auto"/>
        <w:right w:val="none" w:sz="0" w:space="0" w:color="auto"/>
      </w:divBdr>
      <w:divsChild>
        <w:div w:id="1974823835">
          <w:marLeft w:val="0"/>
          <w:marRight w:val="0"/>
          <w:marTop w:val="0"/>
          <w:marBottom w:val="0"/>
          <w:divBdr>
            <w:top w:val="none" w:sz="0" w:space="0" w:color="auto"/>
            <w:left w:val="none" w:sz="0" w:space="0" w:color="auto"/>
            <w:bottom w:val="none" w:sz="0" w:space="0" w:color="auto"/>
            <w:right w:val="none" w:sz="0" w:space="0" w:color="auto"/>
          </w:divBdr>
          <w:divsChild>
            <w:div w:id="12372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0339">
      <w:bodyDiv w:val="1"/>
      <w:marLeft w:val="0"/>
      <w:marRight w:val="0"/>
      <w:marTop w:val="0"/>
      <w:marBottom w:val="0"/>
      <w:divBdr>
        <w:top w:val="none" w:sz="0" w:space="0" w:color="auto"/>
        <w:left w:val="none" w:sz="0" w:space="0" w:color="auto"/>
        <w:bottom w:val="none" w:sz="0" w:space="0" w:color="auto"/>
        <w:right w:val="none" w:sz="0" w:space="0" w:color="auto"/>
      </w:divBdr>
    </w:div>
    <w:div w:id="1333950749">
      <w:bodyDiv w:val="1"/>
      <w:marLeft w:val="0"/>
      <w:marRight w:val="0"/>
      <w:marTop w:val="0"/>
      <w:marBottom w:val="0"/>
      <w:divBdr>
        <w:top w:val="none" w:sz="0" w:space="0" w:color="auto"/>
        <w:left w:val="none" w:sz="0" w:space="0" w:color="auto"/>
        <w:bottom w:val="none" w:sz="0" w:space="0" w:color="auto"/>
        <w:right w:val="none" w:sz="0" w:space="0" w:color="auto"/>
      </w:divBdr>
    </w:div>
    <w:div w:id="1350522821">
      <w:bodyDiv w:val="1"/>
      <w:marLeft w:val="0"/>
      <w:marRight w:val="0"/>
      <w:marTop w:val="0"/>
      <w:marBottom w:val="0"/>
      <w:divBdr>
        <w:top w:val="none" w:sz="0" w:space="0" w:color="auto"/>
        <w:left w:val="none" w:sz="0" w:space="0" w:color="auto"/>
        <w:bottom w:val="none" w:sz="0" w:space="0" w:color="auto"/>
        <w:right w:val="none" w:sz="0" w:space="0" w:color="auto"/>
      </w:divBdr>
      <w:divsChild>
        <w:div w:id="1861238850">
          <w:marLeft w:val="0"/>
          <w:marRight w:val="0"/>
          <w:marTop w:val="0"/>
          <w:marBottom w:val="0"/>
          <w:divBdr>
            <w:top w:val="none" w:sz="0" w:space="0" w:color="auto"/>
            <w:left w:val="none" w:sz="0" w:space="0" w:color="auto"/>
            <w:bottom w:val="none" w:sz="0" w:space="0" w:color="auto"/>
            <w:right w:val="none" w:sz="0" w:space="0" w:color="auto"/>
          </w:divBdr>
          <w:divsChild>
            <w:div w:id="2077318783">
              <w:marLeft w:val="0"/>
              <w:marRight w:val="0"/>
              <w:marTop w:val="0"/>
              <w:marBottom w:val="0"/>
              <w:divBdr>
                <w:top w:val="none" w:sz="0" w:space="0" w:color="auto"/>
                <w:left w:val="none" w:sz="0" w:space="0" w:color="auto"/>
                <w:bottom w:val="none" w:sz="0" w:space="0" w:color="auto"/>
                <w:right w:val="none" w:sz="0" w:space="0" w:color="auto"/>
              </w:divBdr>
            </w:div>
            <w:div w:id="1073814374">
              <w:marLeft w:val="0"/>
              <w:marRight w:val="0"/>
              <w:marTop w:val="0"/>
              <w:marBottom w:val="0"/>
              <w:divBdr>
                <w:top w:val="none" w:sz="0" w:space="0" w:color="auto"/>
                <w:left w:val="none" w:sz="0" w:space="0" w:color="auto"/>
                <w:bottom w:val="none" w:sz="0" w:space="0" w:color="auto"/>
                <w:right w:val="none" w:sz="0" w:space="0" w:color="auto"/>
              </w:divBdr>
            </w:div>
            <w:div w:id="702171958">
              <w:marLeft w:val="0"/>
              <w:marRight w:val="0"/>
              <w:marTop w:val="0"/>
              <w:marBottom w:val="0"/>
              <w:divBdr>
                <w:top w:val="none" w:sz="0" w:space="0" w:color="auto"/>
                <w:left w:val="none" w:sz="0" w:space="0" w:color="auto"/>
                <w:bottom w:val="none" w:sz="0" w:space="0" w:color="auto"/>
                <w:right w:val="none" w:sz="0" w:space="0" w:color="auto"/>
              </w:divBdr>
            </w:div>
            <w:div w:id="2104952042">
              <w:marLeft w:val="0"/>
              <w:marRight w:val="0"/>
              <w:marTop w:val="0"/>
              <w:marBottom w:val="0"/>
              <w:divBdr>
                <w:top w:val="none" w:sz="0" w:space="0" w:color="auto"/>
                <w:left w:val="none" w:sz="0" w:space="0" w:color="auto"/>
                <w:bottom w:val="none" w:sz="0" w:space="0" w:color="auto"/>
                <w:right w:val="none" w:sz="0" w:space="0" w:color="auto"/>
              </w:divBdr>
            </w:div>
            <w:div w:id="2134398492">
              <w:marLeft w:val="0"/>
              <w:marRight w:val="0"/>
              <w:marTop w:val="0"/>
              <w:marBottom w:val="0"/>
              <w:divBdr>
                <w:top w:val="none" w:sz="0" w:space="0" w:color="auto"/>
                <w:left w:val="none" w:sz="0" w:space="0" w:color="auto"/>
                <w:bottom w:val="none" w:sz="0" w:space="0" w:color="auto"/>
                <w:right w:val="none" w:sz="0" w:space="0" w:color="auto"/>
              </w:divBdr>
            </w:div>
            <w:div w:id="335502052">
              <w:marLeft w:val="0"/>
              <w:marRight w:val="0"/>
              <w:marTop w:val="0"/>
              <w:marBottom w:val="0"/>
              <w:divBdr>
                <w:top w:val="none" w:sz="0" w:space="0" w:color="auto"/>
                <w:left w:val="none" w:sz="0" w:space="0" w:color="auto"/>
                <w:bottom w:val="none" w:sz="0" w:space="0" w:color="auto"/>
                <w:right w:val="none" w:sz="0" w:space="0" w:color="auto"/>
              </w:divBdr>
            </w:div>
            <w:div w:id="178127025">
              <w:marLeft w:val="0"/>
              <w:marRight w:val="0"/>
              <w:marTop w:val="0"/>
              <w:marBottom w:val="0"/>
              <w:divBdr>
                <w:top w:val="none" w:sz="0" w:space="0" w:color="auto"/>
                <w:left w:val="none" w:sz="0" w:space="0" w:color="auto"/>
                <w:bottom w:val="none" w:sz="0" w:space="0" w:color="auto"/>
                <w:right w:val="none" w:sz="0" w:space="0" w:color="auto"/>
              </w:divBdr>
            </w:div>
            <w:div w:id="406805041">
              <w:marLeft w:val="0"/>
              <w:marRight w:val="0"/>
              <w:marTop w:val="0"/>
              <w:marBottom w:val="0"/>
              <w:divBdr>
                <w:top w:val="none" w:sz="0" w:space="0" w:color="auto"/>
                <w:left w:val="none" w:sz="0" w:space="0" w:color="auto"/>
                <w:bottom w:val="none" w:sz="0" w:space="0" w:color="auto"/>
                <w:right w:val="none" w:sz="0" w:space="0" w:color="auto"/>
              </w:divBdr>
            </w:div>
            <w:div w:id="879977593">
              <w:marLeft w:val="0"/>
              <w:marRight w:val="0"/>
              <w:marTop w:val="0"/>
              <w:marBottom w:val="0"/>
              <w:divBdr>
                <w:top w:val="none" w:sz="0" w:space="0" w:color="auto"/>
                <w:left w:val="none" w:sz="0" w:space="0" w:color="auto"/>
                <w:bottom w:val="none" w:sz="0" w:space="0" w:color="auto"/>
                <w:right w:val="none" w:sz="0" w:space="0" w:color="auto"/>
              </w:divBdr>
            </w:div>
            <w:div w:id="544409693">
              <w:marLeft w:val="0"/>
              <w:marRight w:val="0"/>
              <w:marTop w:val="0"/>
              <w:marBottom w:val="0"/>
              <w:divBdr>
                <w:top w:val="none" w:sz="0" w:space="0" w:color="auto"/>
                <w:left w:val="none" w:sz="0" w:space="0" w:color="auto"/>
                <w:bottom w:val="none" w:sz="0" w:space="0" w:color="auto"/>
                <w:right w:val="none" w:sz="0" w:space="0" w:color="auto"/>
              </w:divBdr>
            </w:div>
            <w:div w:id="15819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82447">
      <w:bodyDiv w:val="1"/>
      <w:marLeft w:val="0"/>
      <w:marRight w:val="0"/>
      <w:marTop w:val="0"/>
      <w:marBottom w:val="0"/>
      <w:divBdr>
        <w:top w:val="none" w:sz="0" w:space="0" w:color="auto"/>
        <w:left w:val="none" w:sz="0" w:space="0" w:color="auto"/>
        <w:bottom w:val="none" w:sz="0" w:space="0" w:color="auto"/>
        <w:right w:val="none" w:sz="0" w:space="0" w:color="auto"/>
      </w:divBdr>
      <w:divsChild>
        <w:div w:id="1966306444">
          <w:marLeft w:val="0"/>
          <w:marRight w:val="0"/>
          <w:marTop w:val="0"/>
          <w:marBottom w:val="0"/>
          <w:divBdr>
            <w:top w:val="none" w:sz="0" w:space="0" w:color="auto"/>
            <w:left w:val="none" w:sz="0" w:space="0" w:color="auto"/>
            <w:bottom w:val="none" w:sz="0" w:space="0" w:color="auto"/>
            <w:right w:val="none" w:sz="0" w:space="0" w:color="auto"/>
          </w:divBdr>
          <w:divsChild>
            <w:div w:id="525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068">
      <w:bodyDiv w:val="1"/>
      <w:marLeft w:val="0"/>
      <w:marRight w:val="0"/>
      <w:marTop w:val="0"/>
      <w:marBottom w:val="0"/>
      <w:divBdr>
        <w:top w:val="none" w:sz="0" w:space="0" w:color="auto"/>
        <w:left w:val="none" w:sz="0" w:space="0" w:color="auto"/>
        <w:bottom w:val="none" w:sz="0" w:space="0" w:color="auto"/>
        <w:right w:val="none" w:sz="0" w:space="0" w:color="auto"/>
      </w:divBdr>
    </w:div>
    <w:div w:id="1467578507">
      <w:bodyDiv w:val="1"/>
      <w:marLeft w:val="0"/>
      <w:marRight w:val="0"/>
      <w:marTop w:val="0"/>
      <w:marBottom w:val="0"/>
      <w:divBdr>
        <w:top w:val="none" w:sz="0" w:space="0" w:color="auto"/>
        <w:left w:val="none" w:sz="0" w:space="0" w:color="auto"/>
        <w:bottom w:val="none" w:sz="0" w:space="0" w:color="auto"/>
        <w:right w:val="none" w:sz="0" w:space="0" w:color="auto"/>
      </w:divBdr>
    </w:div>
    <w:div w:id="1508401381">
      <w:bodyDiv w:val="1"/>
      <w:marLeft w:val="0"/>
      <w:marRight w:val="0"/>
      <w:marTop w:val="0"/>
      <w:marBottom w:val="0"/>
      <w:divBdr>
        <w:top w:val="none" w:sz="0" w:space="0" w:color="auto"/>
        <w:left w:val="none" w:sz="0" w:space="0" w:color="auto"/>
        <w:bottom w:val="none" w:sz="0" w:space="0" w:color="auto"/>
        <w:right w:val="none" w:sz="0" w:space="0" w:color="auto"/>
      </w:divBdr>
    </w:div>
    <w:div w:id="1589074037">
      <w:bodyDiv w:val="1"/>
      <w:marLeft w:val="0"/>
      <w:marRight w:val="0"/>
      <w:marTop w:val="0"/>
      <w:marBottom w:val="0"/>
      <w:divBdr>
        <w:top w:val="none" w:sz="0" w:space="0" w:color="auto"/>
        <w:left w:val="none" w:sz="0" w:space="0" w:color="auto"/>
        <w:bottom w:val="none" w:sz="0" w:space="0" w:color="auto"/>
        <w:right w:val="none" w:sz="0" w:space="0" w:color="auto"/>
      </w:divBdr>
      <w:divsChild>
        <w:div w:id="364866722">
          <w:marLeft w:val="0"/>
          <w:marRight w:val="0"/>
          <w:marTop w:val="100"/>
          <w:marBottom w:val="100"/>
          <w:divBdr>
            <w:top w:val="none" w:sz="0" w:space="0" w:color="auto"/>
            <w:left w:val="none" w:sz="0" w:space="0" w:color="auto"/>
            <w:bottom w:val="none" w:sz="0" w:space="0" w:color="auto"/>
            <w:right w:val="none" w:sz="0" w:space="0" w:color="auto"/>
          </w:divBdr>
          <w:divsChild>
            <w:div w:id="1186750775">
              <w:marLeft w:val="0"/>
              <w:marRight w:val="0"/>
              <w:marTop w:val="0"/>
              <w:marBottom w:val="0"/>
              <w:divBdr>
                <w:top w:val="none" w:sz="0" w:space="0" w:color="auto"/>
                <w:left w:val="none" w:sz="0" w:space="0" w:color="auto"/>
                <w:bottom w:val="none" w:sz="0" w:space="0" w:color="auto"/>
                <w:right w:val="none" w:sz="0" w:space="0" w:color="auto"/>
              </w:divBdr>
              <w:divsChild>
                <w:div w:id="15620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23330">
      <w:bodyDiv w:val="1"/>
      <w:marLeft w:val="0"/>
      <w:marRight w:val="0"/>
      <w:marTop w:val="0"/>
      <w:marBottom w:val="0"/>
      <w:divBdr>
        <w:top w:val="none" w:sz="0" w:space="0" w:color="auto"/>
        <w:left w:val="none" w:sz="0" w:space="0" w:color="auto"/>
        <w:bottom w:val="none" w:sz="0" w:space="0" w:color="auto"/>
        <w:right w:val="none" w:sz="0" w:space="0" w:color="auto"/>
      </w:divBdr>
    </w:div>
    <w:div w:id="1668634433">
      <w:bodyDiv w:val="1"/>
      <w:marLeft w:val="0"/>
      <w:marRight w:val="0"/>
      <w:marTop w:val="0"/>
      <w:marBottom w:val="0"/>
      <w:divBdr>
        <w:top w:val="none" w:sz="0" w:space="0" w:color="auto"/>
        <w:left w:val="none" w:sz="0" w:space="0" w:color="auto"/>
        <w:bottom w:val="none" w:sz="0" w:space="0" w:color="auto"/>
        <w:right w:val="none" w:sz="0" w:space="0" w:color="auto"/>
      </w:divBdr>
      <w:divsChild>
        <w:div w:id="1011298830">
          <w:marLeft w:val="0"/>
          <w:marRight w:val="0"/>
          <w:marTop w:val="0"/>
          <w:marBottom w:val="0"/>
          <w:divBdr>
            <w:top w:val="none" w:sz="0" w:space="0" w:color="auto"/>
            <w:left w:val="none" w:sz="0" w:space="0" w:color="auto"/>
            <w:bottom w:val="none" w:sz="0" w:space="0" w:color="auto"/>
            <w:right w:val="none" w:sz="0" w:space="0" w:color="auto"/>
          </w:divBdr>
          <w:divsChild>
            <w:div w:id="4241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92137">
      <w:bodyDiv w:val="1"/>
      <w:marLeft w:val="0"/>
      <w:marRight w:val="0"/>
      <w:marTop w:val="0"/>
      <w:marBottom w:val="0"/>
      <w:divBdr>
        <w:top w:val="none" w:sz="0" w:space="0" w:color="auto"/>
        <w:left w:val="none" w:sz="0" w:space="0" w:color="auto"/>
        <w:bottom w:val="none" w:sz="0" w:space="0" w:color="auto"/>
        <w:right w:val="none" w:sz="0" w:space="0" w:color="auto"/>
      </w:divBdr>
    </w:div>
    <w:div w:id="1705403995">
      <w:bodyDiv w:val="1"/>
      <w:marLeft w:val="0"/>
      <w:marRight w:val="0"/>
      <w:marTop w:val="0"/>
      <w:marBottom w:val="0"/>
      <w:divBdr>
        <w:top w:val="none" w:sz="0" w:space="0" w:color="auto"/>
        <w:left w:val="none" w:sz="0" w:space="0" w:color="auto"/>
        <w:bottom w:val="none" w:sz="0" w:space="0" w:color="auto"/>
        <w:right w:val="none" w:sz="0" w:space="0" w:color="auto"/>
      </w:divBdr>
    </w:div>
    <w:div w:id="1814371929">
      <w:bodyDiv w:val="1"/>
      <w:marLeft w:val="0"/>
      <w:marRight w:val="0"/>
      <w:marTop w:val="0"/>
      <w:marBottom w:val="0"/>
      <w:divBdr>
        <w:top w:val="none" w:sz="0" w:space="0" w:color="auto"/>
        <w:left w:val="none" w:sz="0" w:space="0" w:color="auto"/>
        <w:bottom w:val="none" w:sz="0" w:space="0" w:color="auto"/>
        <w:right w:val="none" w:sz="0" w:space="0" w:color="auto"/>
      </w:divBdr>
    </w:div>
    <w:div w:id="1817918741">
      <w:bodyDiv w:val="1"/>
      <w:marLeft w:val="0"/>
      <w:marRight w:val="0"/>
      <w:marTop w:val="0"/>
      <w:marBottom w:val="0"/>
      <w:divBdr>
        <w:top w:val="none" w:sz="0" w:space="0" w:color="auto"/>
        <w:left w:val="none" w:sz="0" w:space="0" w:color="auto"/>
        <w:bottom w:val="none" w:sz="0" w:space="0" w:color="auto"/>
        <w:right w:val="none" w:sz="0" w:space="0" w:color="auto"/>
      </w:divBdr>
    </w:div>
    <w:div w:id="1830437634">
      <w:bodyDiv w:val="1"/>
      <w:marLeft w:val="0"/>
      <w:marRight w:val="0"/>
      <w:marTop w:val="0"/>
      <w:marBottom w:val="0"/>
      <w:divBdr>
        <w:top w:val="none" w:sz="0" w:space="0" w:color="auto"/>
        <w:left w:val="none" w:sz="0" w:space="0" w:color="auto"/>
        <w:bottom w:val="none" w:sz="0" w:space="0" w:color="auto"/>
        <w:right w:val="none" w:sz="0" w:space="0" w:color="auto"/>
      </w:divBdr>
    </w:div>
    <w:div w:id="1885409767">
      <w:bodyDiv w:val="1"/>
      <w:marLeft w:val="0"/>
      <w:marRight w:val="0"/>
      <w:marTop w:val="0"/>
      <w:marBottom w:val="0"/>
      <w:divBdr>
        <w:top w:val="none" w:sz="0" w:space="0" w:color="auto"/>
        <w:left w:val="none" w:sz="0" w:space="0" w:color="auto"/>
        <w:bottom w:val="none" w:sz="0" w:space="0" w:color="auto"/>
        <w:right w:val="none" w:sz="0" w:space="0" w:color="auto"/>
      </w:divBdr>
      <w:divsChild>
        <w:div w:id="390999989">
          <w:marLeft w:val="0"/>
          <w:marRight w:val="0"/>
          <w:marTop w:val="100"/>
          <w:marBottom w:val="100"/>
          <w:divBdr>
            <w:top w:val="none" w:sz="0" w:space="0" w:color="auto"/>
            <w:left w:val="none" w:sz="0" w:space="0" w:color="auto"/>
            <w:bottom w:val="none" w:sz="0" w:space="0" w:color="auto"/>
            <w:right w:val="none" w:sz="0" w:space="0" w:color="auto"/>
          </w:divBdr>
          <w:divsChild>
            <w:div w:id="2028555206">
              <w:marLeft w:val="0"/>
              <w:marRight w:val="0"/>
              <w:marTop w:val="0"/>
              <w:marBottom w:val="0"/>
              <w:divBdr>
                <w:top w:val="none" w:sz="0" w:space="0" w:color="auto"/>
                <w:left w:val="none" w:sz="0" w:space="0" w:color="auto"/>
                <w:bottom w:val="none" w:sz="0" w:space="0" w:color="auto"/>
                <w:right w:val="none" w:sz="0" w:space="0" w:color="auto"/>
              </w:divBdr>
              <w:divsChild>
                <w:div w:id="15347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7716">
      <w:bodyDiv w:val="1"/>
      <w:marLeft w:val="0"/>
      <w:marRight w:val="0"/>
      <w:marTop w:val="0"/>
      <w:marBottom w:val="0"/>
      <w:divBdr>
        <w:top w:val="none" w:sz="0" w:space="0" w:color="auto"/>
        <w:left w:val="none" w:sz="0" w:space="0" w:color="auto"/>
        <w:bottom w:val="none" w:sz="0" w:space="0" w:color="auto"/>
        <w:right w:val="none" w:sz="0" w:space="0" w:color="auto"/>
      </w:divBdr>
    </w:div>
    <w:div w:id="2103451278">
      <w:bodyDiv w:val="1"/>
      <w:marLeft w:val="0"/>
      <w:marRight w:val="0"/>
      <w:marTop w:val="0"/>
      <w:marBottom w:val="0"/>
      <w:divBdr>
        <w:top w:val="none" w:sz="0" w:space="0" w:color="auto"/>
        <w:left w:val="none" w:sz="0" w:space="0" w:color="auto"/>
        <w:bottom w:val="none" w:sz="0" w:space="0" w:color="auto"/>
        <w:right w:val="none" w:sz="0" w:space="0" w:color="auto"/>
      </w:divBdr>
      <w:divsChild>
        <w:div w:id="1998994186">
          <w:marLeft w:val="0"/>
          <w:marRight w:val="0"/>
          <w:marTop w:val="0"/>
          <w:marBottom w:val="0"/>
          <w:divBdr>
            <w:top w:val="none" w:sz="0" w:space="0" w:color="auto"/>
            <w:left w:val="none" w:sz="0" w:space="0" w:color="auto"/>
            <w:bottom w:val="none" w:sz="0" w:space="0" w:color="auto"/>
            <w:right w:val="none" w:sz="0" w:space="0" w:color="auto"/>
          </w:divBdr>
          <w:divsChild>
            <w:div w:id="17789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6264321">
      <w:bodyDiv w:val="1"/>
      <w:marLeft w:val="0"/>
      <w:marRight w:val="0"/>
      <w:marTop w:val="0"/>
      <w:marBottom w:val="0"/>
      <w:divBdr>
        <w:top w:val="none" w:sz="0" w:space="0" w:color="auto"/>
        <w:left w:val="none" w:sz="0" w:space="0" w:color="auto"/>
        <w:bottom w:val="none" w:sz="0" w:space="0" w:color="auto"/>
        <w:right w:val="none" w:sz="0" w:space="0" w:color="auto"/>
      </w:divBdr>
      <w:divsChild>
        <w:div w:id="2045783797">
          <w:marLeft w:val="0"/>
          <w:marRight w:val="0"/>
          <w:marTop w:val="0"/>
          <w:marBottom w:val="0"/>
          <w:divBdr>
            <w:top w:val="none" w:sz="0" w:space="0" w:color="auto"/>
            <w:left w:val="none" w:sz="0" w:space="0" w:color="auto"/>
            <w:bottom w:val="none" w:sz="0" w:space="0" w:color="auto"/>
            <w:right w:val="none" w:sz="0" w:space="0" w:color="auto"/>
          </w:divBdr>
          <w:divsChild>
            <w:div w:id="1775051383">
              <w:marLeft w:val="0"/>
              <w:marRight w:val="0"/>
              <w:marTop w:val="0"/>
              <w:marBottom w:val="0"/>
              <w:divBdr>
                <w:top w:val="none" w:sz="0" w:space="0" w:color="auto"/>
                <w:left w:val="none" w:sz="0" w:space="0" w:color="auto"/>
                <w:bottom w:val="none" w:sz="0" w:space="0" w:color="auto"/>
                <w:right w:val="none" w:sz="0" w:space="0" w:color="auto"/>
              </w:divBdr>
            </w:div>
            <w:div w:id="813764680">
              <w:marLeft w:val="0"/>
              <w:marRight w:val="0"/>
              <w:marTop w:val="0"/>
              <w:marBottom w:val="0"/>
              <w:divBdr>
                <w:top w:val="none" w:sz="0" w:space="0" w:color="auto"/>
                <w:left w:val="none" w:sz="0" w:space="0" w:color="auto"/>
                <w:bottom w:val="none" w:sz="0" w:space="0" w:color="auto"/>
                <w:right w:val="none" w:sz="0" w:space="0" w:color="auto"/>
              </w:divBdr>
            </w:div>
            <w:div w:id="509682154">
              <w:marLeft w:val="0"/>
              <w:marRight w:val="0"/>
              <w:marTop w:val="0"/>
              <w:marBottom w:val="0"/>
              <w:divBdr>
                <w:top w:val="none" w:sz="0" w:space="0" w:color="auto"/>
                <w:left w:val="none" w:sz="0" w:space="0" w:color="auto"/>
                <w:bottom w:val="none" w:sz="0" w:space="0" w:color="auto"/>
                <w:right w:val="none" w:sz="0" w:space="0" w:color="auto"/>
              </w:divBdr>
            </w:div>
            <w:div w:id="779952516">
              <w:marLeft w:val="0"/>
              <w:marRight w:val="0"/>
              <w:marTop w:val="0"/>
              <w:marBottom w:val="0"/>
              <w:divBdr>
                <w:top w:val="none" w:sz="0" w:space="0" w:color="auto"/>
                <w:left w:val="none" w:sz="0" w:space="0" w:color="auto"/>
                <w:bottom w:val="none" w:sz="0" w:space="0" w:color="auto"/>
                <w:right w:val="none" w:sz="0" w:space="0" w:color="auto"/>
              </w:divBdr>
            </w:div>
            <w:div w:id="1711758099">
              <w:marLeft w:val="0"/>
              <w:marRight w:val="0"/>
              <w:marTop w:val="0"/>
              <w:marBottom w:val="0"/>
              <w:divBdr>
                <w:top w:val="none" w:sz="0" w:space="0" w:color="auto"/>
                <w:left w:val="none" w:sz="0" w:space="0" w:color="auto"/>
                <w:bottom w:val="none" w:sz="0" w:space="0" w:color="auto"/>
                <w:right w:val="none" w:sz="0" w:space="0" w:color="auto"/>
              </w:divBdr>
            </w:div>
            <w:div w:id="2079089019">
              <w:marLeft w:val="0"/>
              <w:marRight w:val="0"/>
              <w:marTop w:val="0"/>
              <w:marBottom w:val="0"/>
              <w:divBdr>
                <w:top w:val="none" w:sz="0" w:space="0" w:color="auto"/>
                <w:left w:val="none" w:sz="0" w:space="0" w:color="auto"/>
                <w:bottom w:val="none" w:sz="0" w:space="0" w:color="auto"/>
                <w:right w:val="none" w:sz="0" w:space="0" w:color="auto"/>
              </w:divBdr>
            </w:div>
            <w:div w:id="1144006625">
              <w:marLeft w:val="0"/>
              <w:marRight w:val="0"/>
              <w:marTop w:val="0"/>
              <w:marBottom w:val="0"/>
              <w:divBdr>
                <w:top w:val="none" w:sz="0" w:space="0" w:color="auto"/>
                <w:left w:val="none" w:sz="0" w:space="0" w:color="auto"/>
                <w:bottom w:val="none" w:sz="0" w:space="0" w:color="auto"/>
                <w:right w:val="none" w:sz="0" w:space="0" w:color="auto"/>
              </w:divBdr>
            </w:div>
            <w:div w:id="2071491063">
              <w:marLeft w:val="0"/>
              <w:marRight w:val="0"/>
              <w:marTop w:val="0"/>
              <w:marBottom w:val="0"/>
              <w:divBdr>
                <w:top w:val="none" w:sz="0" w:space="0" w:color="auto"/>
                <w:left w:val="none" w:sz="0" w:space="0" w:color="auto"/>
                <w:bottom w:val="none" w:sz="0" w:space="0" w:color="auto"/>
                <w:right w:val="none" w:sz="0" w:space="0" w:color="auto"/>
              </w:divBdr>
            </w:div>
            <w:div w:id="966202952">
              <w:marLeft w:val="0"/>
              <w:marRight w:val="0"/>
              <w:marTop w:val="0"/>
              <w:marBottom w:val="0"/>
              <w:divBdr>
                <w:top w:val="none" w:sz="0" w:space="0" w:color="auto"/>
                <w:left w:val="none" w:sz="0" w:space="0" w:color="auto"/>
                <w:bottom w:val="none" w:sz="0" w:space="0" w:color="auto"/>
                <w:right w:val="none" w:sz="0" w:space="0" w:color="auto"/>
              </w:divBdr>
            </w:div>
            <w:div w:id="1367146581">
              <w:marLeft w:val="0"/>
              <w:marRight w:val="0"/>
              <w:marTop w:val="0"/>
              <w:marBottom w:val="0"/>
              <w:divBdr>
                <w:top w:val="none" w:sz="0" w:space="0" w:color="auto"/>
                <w:left w:val="none" w:sz="0" w:space="0" w:color="auto"/>
                <w:bottom w:val="none" w:sz="0" w:space="0" w:color="auto"/>
                <w:right w:val="none" w:sz="0" w:space="0" w:color="auto"/>
              </w:divBdr>
            </w:div>
            <w:div w:id="904996838">
              <w:marLeft w:val="0"/>
              <w:marRight w:val="0"/>
              <w:marTop w:val="0"/>
              <w:marBottom w:val="0"/>
              <w:divBdr>
                <w:top w:val="none" w:sz="0" w:space="0" w:color="auto"/>
                <w:left w:val="none" w:sz="0" w:space="0" w:color="auto"/>
                <w:bottom w:val="none" w:sz="0" w:space="0" w:color="auto"/>
                <w:right w:val="none" w:sz="0" w:space="0" w:color="auto"/>
              </w:divBdr>
            </w:div>
            <w:div w:id="1220282655">
              <w:marLeft w:val="0"/>
              <w:marRight w:val="0"/>
              <w:marTop w:val="0"/>
              <w:marBottom w:val="0"/>
              <w:divBdr>
                <w:top w:val="none" w:sz="0" w:space="0" w:color="auto"/>
                <w:left w:val="none" w:sz="0" w:space="0" w:color="auto"/>
                <w:bottom w:val="none" w:sz="0" w:space="0" w:color="auto"/>
                <w:right w:val="none" w:sz="0" w:space="0" w:color="auto"/>
              </w:divBdr>
            </w:div>
            <w:div w:id="2054846426">
              <w:marLeft w:val="0"/>
              <w:marRight w:val="0"/>
              <w:marTop w:val="0"/>
              <w:marBottom w:val="0"/>
              <w:divBdr>
                <w:top w:val="none" w:sz="0" w:space="0" w:color="auto"/>
                <w:left w:val="none" w:sz="0" w:space="0" w:color="auto"/>
                <w:bottom w:val="none" w:sz="0" w:space="0" w:color="auto"/>
                <w:right w:val="none" w:sz="0" w:space="0" w:color="auto"/>
              </w:divBdr>
            </w:div>
            <w:div w:id="605117222">
              <w:marLeft w:val="0"/>
              <w:marRight w:val="0"/>
              <w:marTop w:val="0"/>
              <w:marBottom w:val="0"/>
              <w:divBdr>
                <w:top w:val="none" w:sz="0" w:space="0" w:color="auto"/>
                <w:left w:val="none" w:sz="0" w:space="0" w:color="auto"/>
                <w:bottom w:val="none" w:sz="0" w:space="0" w:color="auto"/>
                <w:right w:val="none" w:sz="0" w:space="0" w:color="auto"/>
              </w:divBdr>
            </w:div>
            <w:div w:id="1962372831">
              <w:marLeft w:val="0"/>
              <w:marRight w:val="0"/>
              <w:marTop w:val="0"/>
              <w:marBottom w:val="0"/>
              <w:divBdr>
                <w:top w:val="none" w:sz="0" w:space="0" w:color="auto"/>
                <w:left w:val="none" w:sz="0" w:space="0" w:color="auto"/>
                <w:bottom w:val="none" w:sz="0" w:space="0" w:color="auto"/>
                <w:right w:val="none" w:sz="0" w:space="0" w:color="auto"/>
              </w:divBdr>
            </w:div>
            <w:div w:id="2117631304">
              <w:marLeft w:val="0"/>
              <w:marRight w:val="0"/>
              <w:marTop w:val="0"/>
              <w:marBottom w:val="0"/>
              <w:divBdr>
                <w:top w:val="none" w:sz="0" w:space="0" w:color="auto"/>
                <w:left w:val="none" w:sz="0" w:space="0" w:color="auto"/>
                <w:bottom w:val="none" w:sz="0" w:space="0" w:color="auto"/>
                <w:right w:val="none" w:sz="0" w:space="0" w:color="auto"/>
              </w:divBdr>
            </w:div>
            <w:div w:id="13760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SlavaKuntsov"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19</Pages>
  <Words>3781</Words>
  <Characters>21556</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Lozuno</dc:creator>
  <cp:keywords/>
  <dc:description/>
  <cp:lastModifiedBy>Lozuno ‎</cp:lastModifiedBy>
  <cp:revision>96</cp:revision>
  <dcterms:created xsi:type="dcterms:W3CDTF">2025-05-28T21:51:00Z</dcterms:created>
  <dcterms:modified xsi:type="dcterms:W3CDTF">2025-05-29T10:15:00Z</dcterms:modified>
</cp:coreProperties>
</file>